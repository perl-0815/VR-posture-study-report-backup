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A5DB4B" w14:textId="26DEA1DB" w:rsidR="00186034" w:rsidRPr="00FB1063" w:rsidRDefault="00186034" w:rsidP="001B183D">
      <w:pPr>
        <w:tabs>
          <w:tab w:val="left" w:pos="4820"/>
        </w:tabs>
        <w:ind w:left="4815" w:hanging="4815"/>
        <w:rPr>
          <w:rFonts w:ascii="Times New Roman" w:hAnsi="Times New Roman"/>
          <w:color w:val="000000" w:themeColor="text1"/>
          <w:szCs w:val="21"/>
        </w:rPr>
      </w:pPr>
      <w:r w:rsidRPr="00FB1063">
        <w:rPr>
          <w:rFonts w:ascii="ＭＳ ゴシック" w:eastAsia="ＭＳ ゴシック" w:hAnsi="ＭＳ ゴシック" w:hint="eastAsia"/>
          <w:color w:val="000000" w:themeColor="text1"/>
        </w:rPr>
        <w:t>■原著</w:t>
      </w:r>
      <w:r w:rsidR="005C74F6" w:rsidRPr="00FB1063">
        <w:rPr>
          <w:rFonts w:ascii="ＭＳ ゴシック" w:eastAsia="ＭＳ ゴシック" w:hAnsi="ＭＳ ゴシック" w:hint="eastAsia"/>
          <w:color w:val="000000" w:themeColor="text1"/>
        </w:rPr>
        <w:t>論文</w:t>
      </w:r>
      <w:r w:rsidRPr="00FB1063">
        <w:rPr>
          <w:rFonts w:ascii="ＭＳ ゴシック" w:eastAsia="ＭＳ ゴシック" w:hAnsi="ＭＳ ゴシック" w:hint="eastAsia"/>
          <w:color w:val="000000" w:themeColor="text1"/>
        </w:rPr>
        <w:t>■</w:t>
      </w:r>
      <w:r w:rsidRPr="00FB1063">
        <w:rPr>
          <w:color w:val="000000" w:themeColor="text1"/>
        </w:rPr>
        <w:tab/>
      </w:r>
      <w:r w:rsidR="001B183D" w:rsidRPr="00FB1063">
        <w:rPr>
          <w:color w:val="000000" w:themeColor="text1"/>
        </w:rPr>
        <w:tab/>
      </w:r>
      <w:r w:rsidRPr="00FB1063">
        <w:rPr>
          <w:rFonts w:ascii="Times New Roman" w:hAnsi="Times New Roman"/>
          <w:color w:val="000000" w:themeColor="text1"/>
          <w:sz w:val="18"/>
          <w:szCs w:val="18"/>
        </w:rPr>
        <w:t>&lt;</w:t>
      </w:r>
      <w:r w:rsidR="00181A95" w:rsidRPr="00FB1063">
        <w:rPr>
          <w:rFonts w:ascii="Times New Roman" w:hAnsi="Times New Roman"/>
          <w:color w:val="000000" w:themeColor="text1"/>
          <w:sz w:val="18"/>
          <w:szCs w:val="18"/>
        </w:rPr>
        <w:t xml:space="preserve">Original </w:t>
      </w:r>
      <w:r w:rsidR="009431CD">
        <w:rPr>
          <w:rFonts w:ascii="Times New Roman" w:hAnsi="Times New Roman"/>
          <w:color w:val="000000" w:themeColor="text1"/>
          <w:sz w:val="18"/>
          <w:szCs w:val="18"/>
        </w:rPr>
        <w:t>p</w:t>
      </w:r>
      <w:r w:rsidR="00682A70" w:rsidRPr="00FB1063">
        <w:rPr>
          <w:rFonts w:ascii="Times New Roman" w:hAnsi="Times New Roman"/>
          <w:color w:val="000000" w:themeColor="text1"/>
          <w:sz w:val="18"/>
          <w:szCs w:val="18"/>
        </w:rPr>
        <w:t>aper</w:t>
      </w:r>
      <w:r w:rsidRPr="00FB1063">
        <w:rPr>
          <w:rFonts w:ascii="Times New Roman" w:hAnsi="Times New Roman"/>
          <w:color w:val="000000" w:themeColor="text1"/>
          <w:sz w:val="18"/>
          <w:szCs w:val="18"/>
        </w:rPr>
        <w:t xml:space="preserve">&gt; </w:t>
      </w:r>
      <w:r w:rsidR="003D14E8" w:rsidRPr="003D14E8">
        <w:rPr>
          <w:rFonts w:ascii="Times New Roman" w:hAnsi="Times New Roman"/>
          <w:b/>
          <w:color w:val="000000" w:themeColor="text1"/>
          <w:sz w:val="18"/>
          <w:szCs w:val="18"/>
        </w:rPr>
        <w:t>Changes in VR Interaction Characteristics Based on Back Recline Angles and Proposed Guidelines</w:t>
      </w:r>
      <w:r w:rsidRPr="00FB1063">
        <w:rPr>
          <w:rFonts w:ascii="Times New Roman" w:hAnsi="Times New Roman"/>
          <w:color w:val="000000" w:themeColor="text1"/>
          <w:sz w:val="18"/>
          <w:szCs w:val="18"/>
        </w:rPr>
        <w:t xml:space="preserve">, </w:t>
      </w:r>
      <w:r w:rsidR="006E2B55" w:rsidRPr="006E2B55">
        <w:rPr>
          <w:rFonts w:ascii="Times New Roman" w:hAnsi="Times New Roman"/>
          <w:color w:val="000000" w:themeColor="text1"/>
          <w:sz w:val="18"/>
          <w:szCs w:val="18"/>
        </w:rPr>
        <w:t>by Tai</w:t>
      </w:r>
      <w:r w:rsidR="006E2B55">
        <w:rPr>
          <w:rFonts w:ascii="Times New Roman" w:hAnsi="Times New Roman"/>
          <w:color w:val="000000" w:themeColor="text1"/>
          <w:sz w:val="18"/>
          <w:szCs w:val="18"/>
        </w:rPr>
        <w:t>ki</w:t>
      </w:r>
      <w:r w:rsidR="006E2B55" w:rsidRPr="006E2B55">
        <w:rPr>
          <w:rFonts w:ascii="Times New Roman" w:hAnsi="Times New Roman"/>
          <w:color w:val="000000" w:themeColor="text1"/>
          <w:sz w:val="18"/>
          <w:szCs w:val="18"/>
        </w:rPr>
        <w:t xml:space="preserve"> MISHIMA</w:t>
      </w:r>
      <w:r w:rsidR="00D24628">
        <w:rPr>
          <w:rFonts w:ascii="Times New Roman" w:hAnsi="Times New Roman"/>
          <w:color w:val="000000" w:themeColor="text1"/>
          <w:sz w:val="18"/>
          <w:szCs w:val="18"/>
        </w:rPr>
        <w:t>,</w:t>
      </w:r>
      <w:r w:rsidR="002D58CB">
        <w:rPr>
          <w:rFonts w:ascii="Times New Roman" w:hAnsi="Times New Roman"/>
          <w:color w:val="000000" w:themeColor="text1"/>
          <w:sz w:val="18"/>
          <w:szCs w:val="18"/>
        </w:rPr>
        <w:t xml:space="preserve"> </w:t>
      </w:r>
      <w:r w:rsidR="00677FB1">
        <w:rPr>
          <w:rFonts w:ascii="Times New Roman" w:hAnsi="Times New Roman"/>
          <w:color w:val="000000" w:themeColor="text1"/>
          <w:sz w:val="18"/>
          <w:szCs w:val="18"/>
        </w:rPr>
        <w:t>Kotaro</w:t>
      </w:r>
      <w:r w:rsidR="00E67E4E">
        <w:rPr>
          <w:rFonts w:ascii="Times New Roman" w:hAnsi="Times New Roman"/>
          <w:color w:val="000000" w:themeColor="text1"/>
          <w:sz w:val="18"/>
          <w:szCs w:val="18"/>
        </w:rPr>
        <w:t xml:space="preserve"> </w:t>
      </w:r>
      <w:r w:rsidR="00677FB1">
        <w:rPr>
          <w:rFonts w:ascii="Times New Roman" w:hAnsi="Times New Roman"/>
          <w:color w:val="000000" w:themeColor="text1"/>
          <w:sz w:val="18"/>
          <w:szCs w:val="18"/>
        </w:rPr>
        <w:t>UMEZAWA</w:t>
      </w:r>
      <w:r w:rsidR="006E2B55" w:rsidRPr="006E2B55">
        <w:rPr>
          <w:rFonts w:ascii="Times New Roman" w:hAnsi="Times New Roman"/>
          <w:color w:val="000000" w:themeColor="text1"/>
          <w:sz w:val="18"/>
          <w:szCs w:val="18"/>
        </w:rPr>
        <w:t xml:space="preserve"> </w:t>
      </w:r>
      <w:r w:rsidR="002D58CB">
        <w:rPr>
          <w:rFonts w:ascii="Times New Roman" w:hAnsi="Times New Roman"/>
          <w:color w:val="000000" w:themeColor="text1"/>
          <w:sz w:val="18"/>
          <w:szCs w:val="18"/>
        </w:rPr>
        <w:t xml:space="preserve">&amp; </w:t>
      </w:r>
      <w:r w:rsidR="006E2B55" w:rsidRPr="006E2B55">
        <w:rPr>
          <w:rFonts w:ascii="Times New Roman" w:hAnsi="Times New Roman"/>
          <w:color w:val="000000" w:themeColor="text1"/>
          <w:sz w:val="18"/>
          <w:szCs w:val="18"/>
        </w:rPr>
        <w:t>Ryoji YOSHITAKE</w:t>
      </w:r>
      <w:r w:rsidRPr="00FB1063">
        <w:rPr>
          <w:rFonts w:ascii="Times New Roman" w:hAnsi="Times New Roman"/>
          <w:color w:val="000000" w:themeColor="text1"/>
          <w:sz w:val="18"/>
          <w:szCs w:val="18"/>
        </w:rPr>
        <w:t>.</w:t>
      </w:r>
    </w:p>
    <w:p w14:paraId="15DA9F7F" w14:textId="77777777" w:rsidR="00FA3CBD" w:rsidRPr="00FB1063" w:rsidRDefault="00FA3CBD" w:rsidP="00186034">
      <w:pPr>
        <w:rPr>
          <w:color w:val="000000" w:themeColor="text1"/>
        </w:rPr>
      </w:pPr>
    </w:p>
    <w:p w14:paraId="7F25770B" w14:textId="77777777" w:rsidR="00186034" w:rsidRPr="00FB1063" w:rsidRDefault="00186034" w:rsidP="00186034">
      <w:pPr>
        <w:rPr>
          <w:color w:val="000000" w:themeColor="text1"/>
        </w:rPr>
      </w:pPr>
    </w:p>
    <w:p w14:paraId="5B54CBC4" w14:textId="2FABF81E" w:rsidR="00186034" w:rsidRPr="00FB1063" w:rsidRDefault="00F3237E" w:rsidP="00186034">
      <w:pPr>
        <w:snapToGrid w:val="0"/>
        <w:spacing w:line="360" w:lineRule="auto"/>
        <w:rPr>
          <w:rFonts w:ascii="ＭＳ ゴシック" w:eastAsia="ＭＳ ゴシック" w:hAnsi="ＭＳ ゴシック"/>
          <w:b/>
          <w:color w:val="000000" w:themeColor="text1"/>
          <w:sz w:val="28"/>
        </w:rPr>
      </w:pPr>
      <w:r w:rsidRPr="00F3237E">
        <w:rPr>
          <w:rFonts w:ascii="メイリオ" w:eastAsia="メイリオ" w:hAnsi="メイリオ"/>
          <w:b/>
          <w:color w:val="000000" w:themeColor="text1"/>
          <w:sz w:val="28"/>
        </w:rPr>
        <w:t>背中角度</w:t>
      </w:r>
      <w:r w:rsidR="00F85137">
        <w:rPr>
          <w:rFonts w:ascii="メイリオ" w:eastAsia="メイリオ" w:hAnsi="メイリオ" w:hint="eastAsia"/>
          <w:b/>
          <w:color w:val="000000" w:themeColor="text1"/>
          <w:sz w:val="28"/>
        </w:rPr>
        <w:t>に応じた</w:t>
      </w:r>
      <w:r w:rsidRPr="00F3237E">
        <w:rPr>
          <w:rFonts w:ascii="メイリオ" w:eastAsia="メイリオ" w:hAnsi="メイリオ"/>
          <w:b/>
          <w:color w:val="000000" w:themeColor="text1"/>
          <w:sz w:val="28"/>
        </w:rPr>
        <w:t>VRインタラクション</w:t>
      </w:r>
      <w:r>
        <w:rPr>
          <w:rFonts w:ascii="メイリオ" w:eastAsia="メイリオ" w:hAnsi="メイリオ" w:hint="eastAsia"/>
          <w:b/>
          <w:color w:val="000000" w:themeColor="text1"/>
          <w:sz w:val="28"/>
        </w:rPr>
        <w:t>特性</w:t>
      </w:r>
      <w:r w:rsidR="00F85137">
        <w:rPr>
          <w:rFonts w:ascii="メイリオ" w:eastAsia="メイリオ" w:hAnsi="メイリオ" w:hint="eastAsia"/>
          <w:b/>
          <w:color w:val="000000" w:themeColor="text1"/>
          <w:sz w:val="28"/>
        </w:rPr>
        <w:t>の</w:t>
      </w:r>
      <w:r w:rsidR="00A75F13">
        <w:rPr>
          <w:rFonts w:ascii="メイリオ" w:eastAsia="メイリオ" w:hAnsi="メイリオ" w:hint="eastAsia"/>
          <w:b/>
          <w:color w:val="000000" w:themeColor="text1"/>
          <w:sz w:val="28"/>
        </w:rPr>
        <w:t>変化</w:t>
      </w:r>
      <w:r w:rsidRPr="00F3237E">
        <w:rPr>
          <w:rFonts w:ascii="メイリオ" w:eastAsia="メイリオ" w:hAnsi="メイリオ"/>
          <w:b/>
          <w:color w:val="000000" w:themeColor="text1"/>
          <w:sz w:val="28"/>
        </w:rPr>
        <w:t>と</w:t>
      </w:r>
      <w:r w:rsidRPr="00F3237E">
        <w:rPr>
          <w:rFonts w:ascii="メイリオ" w:eastAsia="メイリオ" w:hAnsi="メイリオ" w:hint="eastAsia"/>
          <w:b/>
          <w:color w:val="000000" w:themeColor="text1"/>
          <w:sz w:val="28"/>
        </w:rPr>
        <w:t>ガ</w:t>
      </w:r>
      <w:r w:rsidRPr="00F3237E">
        <w:rPr>
          <w:rFonts w:ascii="メイリオ" w:eastAsia="メイリオ" w:hAnsi="メイリオ"/>
          <w:b/>
          <w:color w:val="000000" w:themeColor="text1"/>
          <w:sz w:val="28"/>
        </w:rPr>
        <w:t>イドラインの</w:t>
      </w:r>
      <w:r w:rsidR="00EC338D">
        <w:rPr>
          <w:rFonts w:ascii="メイリオ" w:eastAsia="メイリオ" w:hAnsi="メイリオ" w:hint="eastAsia"/>
          <w:b/>
          <w:color w:val="000000" w:themeColor="text1"/>
          <w:sz w:val="28"/>
        </w:rPr>
        <w:t>提案</w:t>
      </w:r>
      <w:r w:rsidR="00761183" w:rsidRPr="00FB1063">
        <w:rPr>
          <w:rFonts w:ascii="メイリオ" w:eastAsia="メイリオ" w:hAnsi="メイリオ" w:hint="eastAsia"/>
          <w:color w:val="000000" w:themeColor="text1"/>
          <w:sz w:val="28"/>
          <w:vertAlign w:val="superscript"/>
        </w:rPr>
        <w:t>１</w:t>
      </w:r>
    </w:p>
    <w:p w14:paraId="5F1A1842" w14:textId="77777777" w:rsidR="00186034" w:rsidRPr="00FB1063" w:rsidRDefault="00186034" w:rsidP="00186034">
      <w:pPr>
        <w:rPr>
          <w:color w:val="000000" w:themeColor="text1"/>
        </w:rPr>
      </w:pPr>
    </w:p>
    <w:p w14:paraId="07219810" w14:textId="08C1493B" w:rsidR="00186034" w:rsidRPr="00FB1063" w:rsidRDefault="002D58CB" w:rsidP="00186034">
      <w:pPr>
        <w:wordWrap w:val="0"/>
        <w:jc w:val="right"/>
        <w:rPr>
          <w:rFonts w:ascii="メイリオ" w:eastAsia="メイリオ" w:hAnsi="メイリオ"/>
          <w:b/>
          <w:color w:val="000000" w:themeColor="text1"/>
          <w:sz w:val="22"/>
          <w:vertAlign w:val="superscript"/>
        </w:rPr>
      </w:pPr>
      <w:r>
        <w:rPr>
          <w:rFonts w:ascii="メイリオ" w:eastAsia="メイリオ" w:hAnsi="メイリオ" w:hint="eastAsia"/>
          <w:b/>
          <w:color w:val="000000" w:themeColor="text1"/>
          <w:sz w:val="22"/>
        </w:rPr>
        <w:t>三嶋　泰生</w:t>
      </w:r>
      <w:r w:rsidR="00761183" w:rsidRPr="00FB1063">
        <w:rPr>
          <w:rFonts w:ascii="メイリオ" w:eastAsia="メイリオ" w:hAnsi="メイリオ" w:hint="eastAsia"/>
          <w:b/>
          <w:color w:val="000000" w:themeColor="text1"/>
          <w:sz w:val="22"/>
          <w:vertAlign w:val="superscript"/>
        </w:rPr>
        <w:t>２</w:t>
      </w:r>
      <w:r w:rsidR="00677FB1" w:rsidRPr="00677FB1">
        <w:rPr>
          <w:rFonts w:ascii="メイリオ" w:eastAsia="メイリオ" w:hAnsi="メイリオ"/>
          <w:b/>
          <w:color w:val="000000" w:themeColor="text1"/>
          <w:sz w:val="22"/>
        </w:rPr>
        <w:t>，梅澤　幸太郎</w:t>
      </w:r>
      <w:r w:rsidR="00677FB1">
        <w:rPr>
          <w:rFonts w:ascii="メイリオ" w:eastAsia="メイリオ" w:hAnsi="メイリオ"/>
          <w:b/>
          <w:color w:val="000000" w:themeColor="text1"/>
          <w:sz w:val="22"/>
          <w:vertAlign w:val="superscript"/>
        </w:rPr>
        <w:t>3</w:t>
      </w:r>
      <w:r w:rsidR="00677FB1">
        <w:rPr>
          <w:rFonts w:ascii="メイリオ" w:eastAsia="メイリオ" w:hAnsi="メイリオ"/>
          <w:b/>
          <w:color w:val="000000" w:themeColor="text1"/>
          <w:sz w:val="22"/>
        </w:rPr>
        <w:t xml:space="preserve">, </w:t>
      </w:r>
      <w:r w:rsidR="00D561F8">
        <w:rPr>
          <w:rFonts w:ascii="メイリオ" w:eastAsia="メイリオ" w:hAnsi="メイリオ" w:hint="eastAsia"/>
          <w:b/>
          <w:color w:val="000000" w:themeColor="text1"/>
          <w:sz w:val="22"/>
        </w:rPr>
        <w:t>吉武　良治</w:t>
      </w:r>
      <w:r w:rsidR="00677FB1">
        <w:rPr>
          <w:rFonts w:ascii="メイリオ" w:eastAsia="メイリオ" w:hAnsi="メイリオ"/>
          <w:b/>
          <w:color w:val="000000" w:themeColor="text1"/>
          <w:sz w:val="22"/>
          <w:vertAlign w:val="superscript"/>
        </w:rPr>
        <w:t>4</w:t>
      </w:r>
    </w:p>
    <w:p w14:paraId="2ED3497F" w14:textId="7BBCB620" w:rsidR="00186034" w:rsidRPr="00FB1063" w:rsidRDefault="00FC2DCF" w:rsidP="00D147B4">
      <w:pPr>
        <w:snapToGrid w:val="0"/>
        <w:spacing w:line="240" w:lineRule="exact"/>
        <w:ind w:leftChars="825" w:left="1701" w:firstLineChars="100" w:firstLine="196"/>
        <w:rPr>
          <w:rFonts w:ascii="Times New Roman" w:hAnsi="Times New Roman"/>
          <w:color w:val="000000" w:themeColor="text1"/>
          <w:sz w:val="20"/>
        </w:rPr>
      </w:pPr>
      <w:bookmarkStart w:id="0" w:name="_Hlk9173248"/>
      <w:r w:rsidRPr="00FC2DCF">
        <w:rPr>
          <w:rFonts w:ascii="Times New Roman" w:hAnsi="Times New Roman"/>
          <w:color w:val="000000" w:themeColor="text1"/>
          <w:sz w:val="20"/>
        </w:rPr>
        <w:t>This study aims to clarify the effects of back recline angles (sitting, semi-supine, and supine positions) on VR interaction characteristics, against the backdrop of increasing demand for VR use in reclining positions, such as VR sleep. Participants performed a pointing task clicking targets arranged omnidirectionally using a Meta Quest 3, with evaluations focusing on reaction time, head movement, and subjective comfort. The results revealed that reaction times were significantly delayed in the supine position compared to the sitting position. Notably, operability for targets in the lower visual field markedly decreased. These findings suggest that such performance degradation may be attributed not only to physical range-of-motion constraints caused by contact between the body and the floor but also to functional differences inherent in human visual field regions. Based on these results, this paper discusses the necessity of optimizing user interface placement and alternative input methods according to posture, and proposed guidelines for VR interface design that accommodate diverse usage positions.</w:t>
      </w:r>
    </w:p>
    <w:p w14:paraId="37D1E08E" w14:textId="77777777" w:rsidR="009A208C" w:rsidRPr="00FB1063" w:rsidRDefault="009A208C" w:rsidP="00F028CA">
      <w:pPr>
        <w:snapToGrid w:val="0"/>
        <w:spacing w:line="240" w:lineRule="exact"/>
        <w:ind w:leftChars="825" w:left="1701"/>
        <w:jc w:val="left"/>
        <w:rPr>
          <w:rFonts w:ascii="Times New Roman" w:hAnsi="Times New Roman"/>
          <w:color w:val="000000" w:themeColor="text1"/>
          <w:sz w:val="18"/>
          <w:szCs w:val="16"/>
        </w:rPr>
      </w:pPr>
    </w:p>
    <w:p w14:paraId="685DFD58" w14:textId="68A498E0" w:rsidR="00186034" w:rsidRPr="00FB1063" w:rsidRDefault="00F93399" w:rsidP="00F028CA">
      <w:pPr>
        <w:snapToGrid w:val="0"/>
        <w:spacing w:line="240" w:lineRule="exact"/>
        <w:ind w:leftChars="825" w:left="1701"/>
        <w:jc w:val="left"/>
        <w:rPr>
          <w:rFonts w:ascii="Times New Roman" w:hAnsi="Times New Roman"/>
          <w:color w:val="000000" w:themeColor="text1"/>
          <w:sz w:val="18"/>
          <w:szCs w:val="16"/>
        </w:rPr>
      </w:pPr>
      <w:r w:rsidRPr="00F93399">
        <w:rPr>
          <w:rFonts w:ascii="Times New Roman" w:hAnsi="Times New Roman"/>
          <w:color w:val="000000" w:themeColor="text1"/>
          <w:sz w:val="18"/>
          <w:szCs w:val="16"/>
        </w:rPr>
        <w:t>本研究では</w:t>
      </w:r>
      <w:r w:rsidR="00B215D4">
        <w:rPr>
          <w:rFonts w:ascii="Times New Roman" w:hAnsi="Times New Roman"/>
          <w:color w:val="000000" w:themeColor="text1"/>
          <w:sz w:val="18"/>
          <w:szCs w:val="16"/>
        </w:rPr>
        <w:t>,</w:t>
      </w:r>
      <w:r w:rsidRPr="00F93399">
        <w:rPr>
          <w:rFonts w:ascii="Times New Roman" w:hAnsi="Times New Roman"/>
          <w:color w:val="000000" w:themeColor="text1"/>
          <w:sz w:val="18"/>
          <w:szCs w:val="16"/>
        </w:rPr>
        <w:t>VR</w:t>
      </w:r>
      <w:r w:rsidRPr="00F93399">
        <w:rPr>
          <w:rFonts w:ascii="Times New Roman" w:hAnsi="Times New Roman"/>
          <w:color w:val="000000" w:themeColor="text1"/>
          <w:sz w:val="18"/>
          <w:szCs w:val="16"/>
        </w:rPr>
        <w:t>睡眠に代表される臥位姿勢での</w:t>
      </w:r>
      <w:r w:rsidRPr="00F93399">
        <w:rPr>
          <w:rFonts w:ascii="Times New Roman" w:hAnsi="Times New Roman"/>
          <w:color w:val="000000" w:themeColor="text1"/>
          <w:sz w:val="18"/>
          <w:szCs w:val="16"/>
        </w:rPr>
        <w:t>VR</w:t>
      </w:r>
      <w:r w:rsidRPr="00F93399">
        <w:rPr>
          <w:rFonts w:ascii="Times New Roman" w:hAnsi="Times New Roman"/>
          <w:color w:val="000000" w:themeColor="text1"/>
          <w:sz w:val="18"/>
          <w:szCs w:val="16"/>
        </w:rPr>
        <w:t>利用需要の拡大を背景に</w:t>
      </w:r>
      <w:r w:rsidR="00B215D4">
        <w:rPr>
          <w:rFonts w:ascii="Times New Roman" w:hAnsi="Times New Roman"/>
          <w:color w:val="000000" w:themeColor="text1"/>
          <w:sz w:val="18"/>
          <w:szCs w:val="16"/>
        </w:rPr>
        <w:t>,</w:t>
      </w:r>
      <w:r w:rsidRPr="00F93399">
        <w:rPr>
          <w:rFonts w:ascii="Times New Roman" w:hAnsi="Times New Roman"/>
          <w:color w:val="000000" w:themeColor="text1"/>
          <w:sz w:val="18"/>
          <w:szCs w:val="16"/>
        </w:rPr>
        <w:t>背中角度の違い（座位・半座位・仰臥位）が</w:t>
      </w:r>
      <w:r w:rsidRPr="00F93399">
        <w:rPr>
          <w:rFonts w:ascii="Times New Roman" w:hAnsi="Times New Roman"/>
          <w:color w:val="000000" w:themeColor="text1"/>
          <w:sz w:val="18"/>
          <w:szCs w:val="16"/>
        </w:rPr>
        <w:t>VR</w:t>
      </w:r>
      <w:r w:rsidRPr="00F93399">
        <w:rPr>
          <w:rFonts w:ascii="Times New Roman" w:hAnsi="Times New Roman"/>
          <w:color w:val="000000" w:themeColor="text1"/>
          <w:sz w:val="18"/>
          <w:szCs w:val="16"/>
        </w:rPr>
        <w:t>インタラクション特性に与える影響を明らかにすることを目的とした</w:t>
      </w:r>
      <w:r w:rsidR="00B215D4">
        <w:rPr>
          <w:rFonts w:ascii="Times New Roman" w:hAnsi="Times New Roman"/>
          <w:color w:val="000000" w:themeColor="text1"/>
          <w:sz w:val="18"/>
          <w:szCs w:val="16"/>
        </w:rPr>
        <w:t>.</w:t>
      </w:r>
      <w:r w:rsidRPr="00F93399">
        <w:rPr>
          <w:rFonts w:ascii="Times New Roman" w:hAnsi="Times New Roman"/>
          <w:color w:val="000000" w:themeColor="text1"/>
          <w:sz w:val="18"/>
          <w:szCs w:val="16"/>
        </w:rPr>
        <w:t>実験では</w:t>
      </w:r>
      <w:r w:rsidR="00B215D4">
        <w:rPr>
          <w:rFonts w:ascii="Times New Roman" w:hAnsi="Times New Roman"/>
          <w:color w:val="000000" w:themeColor="text1"/>
          <w:sz w:val="18"/>
          <w:szCs w:val="16"/>
        </w:rPr>
        <w:t>,</w:t>
      </w:r>
      <w:r w:rsidRPr="00F93399">
        <w:rPr>
          <w:rFonts w:ascii="Times New Roman" w:hAnsi="Times New Roman"/>
          <w:color w:val="000000" w:themeColor="text1"/>
          <w:sz w:val="18"/>
          <w:szCs w:val="16"/>
        </w:rPr>
        <w:t>Meta Quest 3</w:t>
      </w:r>
      <w:r w:rsidRPr="00F93399">
        <w:rPr>
          <w:rFonts w:ascii="Times New Roman" w:hAnsi="Times New Roman"/>
          <w:color w:val="000000" w:themeColor="text1"/>
          <w:sz w:val="18"/>
          <w:szCs w:val="16"/>
        </w:rPr>
        <w:t>を用い</w:t>
      </w:r>
      <w:r w:rsidR="00B215D4">
        <w:rPr>
          <w:rFonts w:ascii="Times New Roman" w:hAnsi="Times New Roman"/>
          <w:color w:val="000000" w:themeColor="text1"/>
          <w:sz w:val="18"/>
          <w:szCs w:val="16"/>
        </w:rPr>
        <w:t>,</w:t>
      </w:r>
      <w:r w:rsidRPr="00F93399">
        <w:rPr>
          <w:rFonts w:ascii="Times New Roman" w:hAnsi="Times New Roman"/>
          <w:color w:val="000000" w:themeColor="text1"/>
          <w:sz w:val="18"/>
          <w:szCs w:val="16"/>
        </w:rPr>
        <w:t>全方位に配置されたターゲットを</w:t>
      </w:r>
      <w:r w:rsidR="00C513EC">
        <w:rPr>
          <w:rFonts w:ascii="Times New Roman" w:hAnsi="Times New Roman" w:hint="eastAsia"/>
          <w:color w:val="000000" w:themeColor="text1"/>
          <w:sz w:val="18"/>
          <w:szCs w:val="16"/>
        </w:rPr>
        <w:t>クリック</w:t>
      </w:r>
      <w:r w:rsidRPr="00F93399">
        <w:rPr>
          <w:rFonts w:ascii="Times New Roman" w:hAnsi="Times New Roman"/>
          <w:color w:val="000000" w:themeColor="text1"/>
          <w:sz w:val="18"/>
          <w:szCs w:val="16"/>
        </w:rPr>
        <w:t>する指向操作タスクを実施し</w:t>
      </w:r>
      <w:r w:rsidR="00B215D4">
        <w:rPr>
          <w:rFonts w:ascii="Times New Roman" w:hAnsi="Times New Roman"/>
          <w:color w:val="000000" w:themeColor="text1"/>
          <w:sz w:val="18"/>
          <w:szCs w:val="16"/>
        </w:rPr>
        <w:t>,</w:t>
      </w:r>
      <w:r w:rsidRPr="00F93399">
        <w:rPr>
          <w:rFonts w:ascii="Times New Roman" w:hAnsi="Times New Roman"/>
          <w:color w:val="000000" w:themeColor="text1"/>
          <w:sz w:val="18"/>
          <w:szCs w:val="16"/>
        </w:rPr>
        <w:t>反応時間</w:t>
      </w:r>
      <w:r w:rsidR="00B215D4">
        <w:rPr>
          <w:rFonts w:ascii="Times New Roman" w:hAnsi="Times New Roman"/>
          <w:color w:val="000000" w:themeColor="text1"/>
          <w:sz w:val="18"/>
          <w:szCs w:val="16"/>
        </w:rPr>
        <w:t>,</w:t>
      </w:r>
      <w:r w:rsidRPr="00F93399">
        <w:rPr>
          <w:rFonts w:ascii="Times New Roman" w:hAnsi="Times New Roman"/>
          <w:color w:val="000000" w:themeColor="text1"/>
          <w:sz w:val="18"/>
          <w:szCs w:val="16"/>
        </w:rPr>
        <w:t>頭部</w:t>
      </w:r>
      <w:r w:rsidR="00864AF8">
        <w:rPr>
          <w:rFonts w:ascii="Times New Roman" w:hAnsi="Times New Roman" w:hint="eastAsia"/>
          <w:color w:val="000000" w:themeColor="text1"/>
          <w:sz w:val="18"/>
          <w:szCs w:val="16"/>
        </w:rPr>
        <w:t>運動</w:t>
      </w:r>
      <w:r w:rsidR="00B215D4">
        <w:rPr>
          <w:rFonts w:ascii="Times New Roman" w:hAnsi="Times New Roman"/>
          <w:color w:val="000000" w:themeColor="text1"/>
          <w:sz w:val="18"/>
          <w:szCs w:val="16"/>
        </w:rPr>
        <w:t>,</w:t>
      </w:r>
      <w:r w:rsidRPr="00F93399">
        <w:rPr>
          <w:rFonts w:ascii="Times New Roman" w:hAnsi="Times New Roman"/>
          <w:color w:val="000000" w:themeColor="text1"/>
          <w:sz w:val="18"/>
          <w:szCs w:val="16"/>
        </w:rPr>
        <w:t>および主観的な快適性を評価した</w:t>
      </w:r>
      <w:r w:rsidR="00B215D4">
        <w:rPr>
          <w:rFonts w:ascii="Times New Roman" w:hAnsi="Times New Roman"/>
          <w:color w:val="000000" w:themeColor="text1"/>
          <w:sz w:val="18"/>
          <w:szCs w:val="16"/>
        </w:rPr>
        <w:t>.</w:t>
      </w:r>
      <w:r w:rsidRPr="00F93399">
        <w:rPr>
          <w:rFonts w:ascii="Times New Roman" w:hAnsi="Times New Roman"/>
          <w:color w:val="000000" w:themeColor="text1"/>
          <w:sz w:val="18"/>
          <w:szCs w:val="16"/>
        </w:rPr>
        <w:t>分析の結果</w:t>
      </w:r>
      <w:r w:rsidR="00B215D4">
        <w:rPr>
          <w:rFonts w:ascii="Times New Roman" w:hAnsi="Times New Roman"/>
          <w:color w:val="000000" w:themeColor="text1"/>
          <w:sz w:val="18"/>
          <w:szCs w:val="16"/>
        </w:rPr>
        <w:t>,</w:t>
      </w:r>
      <w:r w:rsidRPr="00F93399">
        <w:rPr>
          <w:rFonts w:ascii="Times New Roman" w:hAnsi="Times New Roman"/>
          <w:color w:val="000000" w:themeColor="text1"/>
          <w:sz w:val="18"/>
          <w:szCs w:val="16"/>
        </w:rPr>
        <w:t>仰臥位では座位と比較して反応時間が有意に遅延し</w:t>
      </w:r>
      <w:r w:rsidR="00B215D4">
        <w:rPr>
          <w:rFonts w:ascii="Times New Roman" w:hAnsi="Times New Roman"/>
          <w:color w:val="000000" w:themeColor="text1"/>
          <w:sz w:val="18"/>
          <w:szCs w:val="16"/>
        </w:rPr>
        <w:t>,</w:t>
      </w:r>
      <w:r w:rsidRPr="00F93399">
        <w:rPr>
          <w:rFonts w:ascii="Times New Roman" w:hAnsi="Times New Roman"/>
          <w:color w:val="000000" w:themeColor="text1"/>
          <w:sz w:val="18"/>
          <w:szCs w:val="16"/>
        </w:rPr>
        <w:t>特に下方領域のターゲットに対する操作性が著しく低下することが示された</w:t>
      </w:r>
      <w:r w:rsidR="00B215D4">
        <w:rPr>
          <w:rFonts w:ascii="Times New Roman" w:hAnsi="Times New Roman"/>
          <w:color w:val="000000" w:themeColor="text1"/>
          <w:sz w:val="18"/>
          <w:szCs w:val="16"/>
        </w:rPr>
        <w:t>.</w:t>
      </w:r>
      <w:r w:rsidRPr="00F93399">
        <w:rPr>
          <w:rFonts w:ascii="Times New Roman" w:hAnsi="Times New Roman"/>
          <w:color w:val="000000" w:themeColor="text1"/>
          <w:sz w:val="18"/>
          <w:szCs w:val="16"/>
        </w:rPr>
        <w:t>これは</w:t>
      </w:r>
      <w:r w:rsidR="00B215D4">
        <w:rPr>
          <w:rFonts w:ascii="Times New Roman" w:hAnsi="Times New Roman"/>
          <w:color w:val="000000" w:themeColor="text1"/>
          <w:sz w:val="18"/>
          <w:szCs w:val="16"/>
        </w:rPr>
        <w:t>,</w:t>
      </w:r>
      <w:r w:rsidR="00E03077" w:rsidRPr="00E03077">
        <w:rPr>
          <w:rFonts w:hint="eastAsia"/>
        </w:rPr>
        <w:t xml:space="preserve"> </w:t>
      </w:r>
      <w:r w:rsidR="00E03077" w:rsidRPr="00E03077">
        <w:rPr>
          <w:rFonts w:ascii="Times New Roman" w:hAnsi="Times New Roman"/>
          <w:color w:val="000000" w:themeColor="text1"/>
          <w:sz w:val="18"/>
          <w:szCs w:val="16"/>
        </w:rPr>
        <w:t>身体と床面の接触による物理的な可動域制限に加え</w:t>
      </w:r>
      <w:r w:rsidR="00F1508F">
        <w:rPr>
          <w:rFonts w:ascii="Times New Roman" w:hAnsi="Times New Roman"/>
          <w:color w:val="000000" w:themeColor="text1"/>
          <w:sz w:val="18"/>
          <w:szCs w:val="16"/>
        </w:rPr>
        <w:t>,</w:t>
      </w:r>
      <w:r w:rsidR="00F1508F" w:rsidRPr="00F1508F">
        <w:rPr>
          <w:rFonts w:hint="eastAsia"/>
        </w:rPr>
        <w:t xml:space="preserve"> </w:t>
      </w:r>
      <w:r w:rsidR="00F1508F" w:rsidRPr="00F1508F">
        <w:rPr>
          <w:rFonts w:ascii="Times New Roman" w:hAnsi="Times New Roman"/>
          <w:color w:val="000000" w:themeColor="text1"/>
          <w:sz w:val="18"/>
          <w:szCs w:val="16"/>
        </w:rPr>
        <w:t>ヒト特有の視野領域における機能的差異が</w:t>
      </w:r>
      <w:r w:rsidR="004C2A48">
        <w:rPr>
          <w:rFonts w:ascii="Times New Roman" w:hAnsi="Times New Roman" w:hint="eastAsia"/>
          <w:color w:val="000000" w:themeColor="text1"/>
          <w:sz w:val="18"/>
          <w:szCs w:val="16"/>
        </w:rPr>
        <w:t>影響している</w:t>
      </w:r>
      <w:r w:rsidR="00E03077" w:rsidRPr="00E03077">
        <w:rPr>
          <w:rFonts w:ascii="Times New Roman" w:hAnsi="Times New Roman"/>
          <w:color w:val="000000" w:themeColor="text1"/>
          <w:sz w:val="18"/>
          <w:szCs w:val="16"/>
        </w:rPr>
        <w:t>可能性が示唆された</w:t>
      </w:r>
      <w:r w:rsidR="008F4C56">
        <w:rPr>
          <w:rFonts w:ascii="Times New Roman" w:hAnsi="Times New Roman"/>
          <w:color w:val="000000" w:themeColor="text1"/>
          <w:sz w:val="18"/>
          <w:szCs w:val="16"/>
        </w:rPr>
        <w:t>.</w:t>
      </w:r>
      <w:r w:rsidRPr="00F93399">
        <w:rPr>
          <w:rFonts w:ascii="Times New Roman" w:hAnsi="Times New Roman"/>
          <w:color w:val="000000" w:themeColor="text1"/>
          <w:sz w:val="18"/>
          <w:szCs w:val="16"/>
        </w:rPr>
        <w:t>以上の結果に基づき</w:t>
      </w:r>
      <w:r w:rsidR="00B215D4">
        <w:rPr>
          <w:rFonts w:ascii="Times New Roman" w:hAnsi="Times New Roman"/>
          <w:color w:val="000000" w:themeColor="text1"/>
          <w:sz w:val="18"/>
          <w:szCs w:val="16"/>
        </w:rPr>
        <w:t>,</w:t>
      </w:r>
      <w:r w:rsidRPr="00F93399">
        <w:rPr>
          <w:rFonts w:ascii="Times New Roman" w:hAnsi="Times New Roman"/>
          <w:color w:val="000000" w:themeColor="text1"/>
          <w:sz w:val="18"/>
          <w:szCs w:val="16"/>
        </w:rPr>
        <w:t>姿勢に応じた</w:t>
      </w:r>
      <w:commentRangeStart w:id="1"/>
      <w:commentRangeStart w:id="2"/>
      <w:r w:rsidR="00E1347C">
        <w:rPr>
          <w:rFonts w:ascii="Times New Roman" w:hAnsi="Times New Roman" w:hint="eastAsia"/>
          <w:color w:val="000000" w:themeColor="text1"/>
          <w:sz w:val="18"/>
          <w:szCs w:val="16"/>
        </w:rPr>
        <w:t>ユーザインターフェ</w:t>
      </w:r>
      <w:r w:rsidR="003459FE">
        <w:rPr>
          <w:rFonts w:ascii="Times New Roman" w:hAnsi="Times New Roman" w:hint="eastAsia"/>
          <w:color w:val="000000" w:themeColor="text1"/>
          <w:sz w:val="18"/>
          <w:szCs w:val="16"/>
        </w:rPr>
        <w:t>イ</w:t>
      </w:r>
      <w:r w:rsidR="00E1347C">
        <w:rPr>
          <w:rFonts w:ascii="Times New Roman" w:hAnsi="Times New Roman" w:hint="eastAsia"/>
          <w:color w:val="000000" w:themeColor="text1"/>
          <w:sz w:val="18"/>
          <w:szCs w:val="16"/>
        </w:rPr>
        <w:t>ス</w:t>
      </w:r>
      <w:commentRangeEnd w:id="1"/>
      <w:r w:rsidR="003316DA">
        <w:rPr>
          <w:rStyle w:val="aff6"/>
        </w:rPr>
        <w:commentReference w:id="1"/>
      </w:r>
      <w:commentRangeEnd w:id="2"/>
      <w:r w:rsidR="00DB0A98">
        <w:rPr>
          <w:rStyle w:val="aff6"/>
        </w:rPr>
        <w:commentReference w:id="2"/>
      </w:r>
      <w:r w:rsidRPr="00F93399">
        <w:rPr>
          <w:rFonts w:ascii="Times New Roman" w:hAnsi="Times New Roman"/>
          <w:color w:val="000000" w:themeColor="text1"/>
          <w:sz w:val="18"/>
          <w:szCs w:val="16"/>
        </w:rPr>
        <w:t>配置の最適化や代替入力手法の必要性について考察し</w:t>
      </w:r>
      <w:r w:rsidR="00B215D4">
        <w:rPr>
          <w:rFonts w:ascii="Times New Roman" w:hAnsi="Times New Roman"/>
          <w:color w:val="000000" w:themeColor="text1"/>
          <w:sz w:val="18"/>
          <w:szCs w:val="16"/>
        </w:rPr>
        <w:t>,</w:t>
      </w:r>
      <w:r w:rsidRPr="00F93399">
        <w:rPr>
          <w:rFonts w:ascii="Times New Roman" w:hAnsi="Times New Roman"/>
          <w:color w:val="000000" w:themeColor="text1"/>
          <w:sz w:val="18"/>
          <w:szCs w:val="16"/>
        </w:rPr>
        <w:t>多様な利用姿勢を想定した</w:t>
      </w:r>
      <w:r w:rsidRPr="00F93399">
        <w:rPr>
          <w:rFonts w:ascii="Times New Roman" w:hAnsi="Times New Roman"/>
          <w:color w:val="000000" w:themeColor="text1"/>
          <w:sz w:val="18"/>
          <w:szCs w:val="16"/>
        </w:rPr>
        <w:t>VR</w:t>
      </w:r>
      <w:r w:rsidRPr="00F93399">
        <w:rPr>
          <w:rFonts w:ascii="Times New Roman" w:hAnsi="Times New Roman"/>
          <w:color w:val="000000" w:themeColor="text1"/>
          <w:sz w:val="18"/>
          <w:szCs w:val="16"/>
        </w:rPr>
        <w:t>インターフェ</w:t>
      </w:r>
      <w:r w:rsidR="003459FE">
        <w:rPr>
          <w:rFonts w:ascii="Times New Roman" w:hAnsi="Times New Roman" w:hint="eastAsia"/>
          <w:color w:val="000000" w:themeColor="text1"/>
          <w:sz w:val="18"/>
          <w:szCs w:val="16"/>
        </w:rPr>
        <w:t>イ</w:t>
      </w:r>
      <w:r w:rsidRPr="00F93399">
        <w:rPr>
          <w:rFonts w:ascii="Times New Roman" w:hAnsi="Times New Roman"/>
          <w:color w:val="000000" w:themeColor="text1"/>
          <w:sz w:val="18"/>
          <w:szCs w:val="16"/>
        </w:rPr>
        <w:t>ス設計のためのガイドラインを提案した</w:t>
      </w:r>
      <w:r w:rsidR="00B215D4">
        <w:rPr>
          <w:rFonts w:ascii="Times New Roman" w:hAnsi="Times New Roman"/>
          <w:color w:val="000000" w:themeColor="text1"/>
          <w:sz w:val="18"/>
          <w:szCs w:val="16"/>
        </w:rPr>
        <w:t>.</w:t>
      </w:r>
    </w:p>
    <w:bookmarkEnd w:id="0"/>
    <w:p w14:paraId="78CD0D08" w14:textId="7A61DF05" w:rsidR="00186034" w:rsidRPr="00FB1063" w:rsidRDefault="00186034" w:rsidP="001B183D">
      <w:pPr>
        <w:snapToGrid w:val="0"/>
        <w:spacing w:line="240" w:lineRule="exact"/>
        <w:ind w:leftChars="1169" w:left="2410"/>
        <w:jc w:val="left"/>
        <w:rPr>
          <w:rFonts w:ascii="Times New Roman" w:hAnsi="Times New Roman"/>
          <w:color w:val="000000" w:themeColor="text1"/>
          <w:sz w:val="16"/>
          <w:szCs w:val="16"/>
        </w:rPr>
      </w:pPr>
      <w:r w:rsidRPr="00FB1063">
        <w:rPr>
          <w:rFonts w:ascii="Times New Roman" w:hAnsi="Times New Roman" w:hint="eastAsia"/>
          <w:color w:val="000000" w:themeColor="text1"/>
          <w:sz w:val="18"/>
          <w:szCs w:val="16"/>
        </w:rPr>
        <w:t xml:space="preserve">（キーワード：　</w:t>
      </w:r>
      <w:r w:rsidR="00D65F08" w:rsidRPr="00D65F08">
        <w:rPr>
          <w:rFonts w:ascii="Times New Roman" w:hAnsi="Times New Roman"/>
          <w:color w:val="000000" w:themeColor="text1"/>
          <w:sz w:val="18"/>
          <w:szCs w:val="16"/>
        </w:rPr>
        <w:t>バーチャルリアリティ（</w:t>
      </w:r>
      <w:r w:rsidR="00D65F08" w:rsidRPr="00D65F08">
        <w:rPr>
          <w:rFonts w:ascii="Times New Roman" w:hAnsi="Times New Roman"/>
          <w:color w:val="000000" w:themeColor="text1"/>
          <w:sz w:val="18"/>
          <w:szCs w:val="16"/>
        </w:rPr>
        <w:t>VR</w:t>
      </w:r>
      <w:r w:rsidR="00D65F08" w:rsidRPr="00D65F08">
        <w:rPr>
          <w:rFonts w:ascii="Times New Roman" w:hAnsi="Times New Roman"/>
          <w:color w:val="000000" w:themeColor="text1"/>
          <w:sz w:val="18"/>
          <w:szCs w:val="16"/>
        </w:rPr>
        <w:t>），</w:t>
      </w:r>
      <w:r w:rsidR="00D20D16">
        <w:rPr>
          <w:rFonts w:ascii="Times New Roman" w:hAnsi="Times New Roman" w:hint="eastAsia"/>
          <w:color w:val="000000" w:themeColor="text1"/>
          <w:sz w:val="18"/>
          <w:szCs w:val="16"/>
        </w:rPr>
        <w:t>インタラクション特性</w:t>
      </w:r>
      <w:r w:rsidR="00D20D16">
        <w:rPr>
          <w:rFonts w:ascii="Times New Roman" w:hAnsi="Times New Roman"/>
          <w:color w:val="000000" w:themeColor="text1"/>
          <w:sz w:val="18"/>
          <w:szCs w:val="16"/>
        </w:rPr>
        <w:t>,</w:t>
      </w:r>
      <w:r w:rsidR="00FA6F30">
        <w:rPr>
          <w:rFonts w:ascii="Times New Roman" w:hAnsi="Times New Roman"/>
          <w:color w:val="000000" w:themeColor="text1"/>
          <w:sz w:val="18"/>
          <w:szCs w:val="16"/>
        </w:rPr>
        <w:t xml:space="preserve"> </w:t>
      </w:r>
      <w:r w:rsidR="00D65F08" w:rsidRPr="00D65F08">
        <w:rPr>
          <w:rFonts w:ascii="Times New Roman" w:hAnsi="Times New Roman"/>
          <w:color w:val="000000" w:themeColor="text1"/>
          <w:sz w:val="18"/>
          <w:szCs w:val="16"/>
        </w:rPr>
        <w:t>背中角度，臥位姿勢，指向操作，アクセシビリティ</w:t>
      </w:r>
      <w:r w:rsidRPr="00FB1063">
        <w:rPr>
          <w:rFonts w:ascii="Times New Roman" w:hAnsi="Times New Roman" w:hint="eastAsia"/>
          <w:color w:val="000000" w:themeColor="text1"/>
          <w:sz w:val="18"/>
          <w:szCs w:val="16"/>
        </w:rPr>
        <w:t>）</w:t>
      </w:r>
    </w:p>
    <w:p w14:paraId="6D79D39B" w14:textId="77777777" w:rsidR="00186034" w:rsidRPr="00FB1063" w:rsidRDefault="00186034" w:rsidP="00186034">
      <w:pPr>
        <w:rPr>
          <w:color w:val="000000" w:themeColor="text1"/>
        </w:rPr>
      </w:pPr>
    </w:p>
    <w:p w14:paraId="75B7CA21" w14:textId="77777777" w:rsidR="00186034" w:rsidRPr="00FB1063" w:rsidRDefault="00186034" w:rsidP="00186034">
      <w:pPr>
        <w:rPr>
          <w:color w:val="000000" w:themeColor="text1"/>
        </w:rPr>
      </w:pPr>
    </w:p>
    <w:p w14:paraId="26D258B0" w14:textId="108F5A46" w:rsidR="00186034" w:rsidRPr="00FB1063" w:rsidRDefault="00186034" w:rsidP="00186034">
      <w:pPr>
        <w:rPr>
          <w:color w:val="000000" w:themeColor="text1"/>
        </w:rPr>
      </w:pPr>
    </w:p>
    <w:p w14:paraId="6EA125C9" w14:textId="6032D641" w:rsidR="00186034" w:rsidRPr="00FB1063" w:rsidRDefault="00186034" w:rsidP="00951CAF">
      <w:pPr>
        <w:spacing w:afterLines="100" w:after="291"/>
        <w:rPr>
          <w:rFonts w:hAnsi="ＭＳ 明朝"/>
          <w:b/>
          <w:color w:val="000000" w:themeColor="text1"/>
          <w:sz w:val="22"/>
        </w:rPr>
        <w:sectPr w:rsidR="00186034" w:rsidRPr="00FB1063" w:rsidSect="0020476A">
          <w:footerReference w:type="default" r:id="rId11"/>
          <w:pgSz w:w="11906" w:h="16838" w:code="9"/>
          <w:pgMar w:top="1418" w:right="1021" w:bottom="1701" w:left="1021" w:header="851" w:footer="680" w:gutter="0"/>
          <w:cols w:space="425"/>
          <w:docGrid w:type="linesAndChars" w:linePitch="291" w:charSpace="-792"/>
        </w:sectPr>
      </w:pPr>
    </w:p>
    <w:p w14:paraId="373385A8" w14:textId="650A170B" w:rsidR="00186034" w:rsidRPr="00FB1063" w:rsidRDefault="00186034" w:rsidP="00951CAF">
      <w:pPr>
        <w:spacing w:afterLines="100" w:after="291"/>
        <w:rPr>
          <w:rFonts w:ascii="ＭＳ ゴシック" w:eastAsia="ＭＳ ゴシック" w:hAnsi="ＭＳ ゴシック"/>
          <w:b/>
          <w:color w:val="000000" w:themeColor="text1"/>
          <w:sz w:val="22"/>
        </w:rPr>
      </w:pPr>
      <w:r w:rsidRPr="00FB1063">
        <w:rPr>
          <w:rFonts w:hAnsi="ＭＳ 明朝" w:hint="eastAsia"/>
          <w:b/>
          <w:color w:val="000000" w:themeColor="text1"/>
          <w:sz w:val="22"/>
        </w:rPr>
        <w:t xml:space="preserve">1. </w:t>
      </w:r>
      <w:r w:rsidRPr="00FB1063">
        <w:rPr>
          <w:rFonts w:ascii="ＭＳ ゴシック" w:eastAsia="ＭＳ ゴシック" w:hAnsi="ＭＳ ゴシック" w:hint="eastAsia"/>
          <w:b/>
          <w:color w:val="000000" w:themeColor="text1"/>
          <w:sz w:val="22"/>
        </w:rPr>
        <w:t>はじめに</w:t>
      </w:r>
    </w:p>
    <w:p w14:paraId="2383A7F6" w14:textId="74D913EB" w:rsidR="0085586B" w:rsidRPr="0085586B" w:rsidRDefault="005A73ED" w:rsidP="004B60D7">
      <w:pPr>
        <w:rPr>
          <w:color w:val="000000" w:themeColor="text1"/>
          <w:sz w:val="20"/>
        </w:rPr>
      </w:pPr>
      <w:r w:rsidRPr="00FB1063">
        <w:rPr>
          <w:noProof/>
          <w:color w:val="000000" w:themeColor="text1"/>
          <w:sz w:val="20"/>
        </w:rPr>
        <mc:AlternateContent>
          <mc:Choice Requires="wpg">
            <w:drawing>
              <wp:anchor distT="0" distB="0" distL="114300" distR="114300" simplePos="0" relativeHeight="251659264" behindDoc="0" locked="0" layoutInCell="1" allowOverlap="1" wp14:anchorId="0261953B" wp14:editId="38778294">
                <wp:simplePos x="0" y="0"/>
                <wp:positionH relativeFrom="column">
                  <wp:posOffset>-38735</wp:posOffset>
                </wp:positionH>
                <wp:positionV relativeFrom="paragraph">
                  <wp:posOffset>1963420</wp:posOffset>
                </wp:positionV>
                <wp:extent cx="2847975" cy="467360"/>
                <wp:effectExtent l="0" t="0" r="22225" b="2540"/>
                <wp:wrapSquare wrapText="bothSides"/>
                <wp:docPr id="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47975" cy="467360"/>
                          <a:chOff x="1155" y="13020"/>
                          <a:chExt cx="4485" cy="1058"/>
                        </a:xfrm>
                      </wpg:grpSpPr>
                      <wps:wsp>
                        <wps:cNvPr id="4" name="AutoShape 11"/>
                        <wps:cNvCnPr>
                          <a:cxnSpLocks noChangeShapeType="1"/>
                        </wps:cNvCnPr>
                        <wps:spPr bwMode="auto">
                          <a:xfrm>
                            <a:off x="1155" y="13020"/>
                            <a:ext cx="44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 name="Text Box 12"/>
                        <wps:cNvSpPr txBox="1">
                          <a:spLocks noChangeArrowheads="1"/>
                        </wps:cNvSpPr>
                        <wps:spPr bwMode="auto">
                          <a:xfrm>
                            <a:off x="1260" y="13173"/>
                            <a:ext cx="4380" cy="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76D94" w14:textId="77777777" w:rsidR="00806123" w:rsidRDefault="00806123" w:rsidP="00C7036B">
                              <w:pPr>
                                <w:tabs>
                                  <w:tab w:val="left" w:pos="284"/>
                                </w:tabs>
                                <w:snapToGrid w:val="0"/>
                                <w:rPr>
                                  <w:rFonts w:ascii="Times New Roman" w:eastAsia="ＭＳ Ｐ明朝" w:hAnsi="Times New Roman"/>
                                  <w:sz w:val="16"/>
                                  <w:szCs w:val="16"/>
                                </w:rPr>
                              </w:pPr>
                              <w:r w:rsidRPr="00E91B7D">
                                <w:rPr>
                                  <w:rFonts w:ascii="Times New Roman" w:eastAsia="ＭＳ Ｐ明朝" w:hAnsi="Times New Roman" w:hint="eastAsia"/>
                                  <w:color w:val="FFFFFF"/>
                                  <w:sz w:val="16"/>
                                  <w:szCs w:val="16"/>
                                </w:rPr>
                                <w:t>**</w:t>
                              </w:r>
                              <w:r>
                                <w:rPr>
                                  <w:rFonts w:ascii="Times New Roman" w:eastAsia="ＭＳ Ｐ明朝" w:hAnsi="Times New Roman" w:hint="eastAsia"/>
                                  <w:sz w:val="16"/>
                                  <w:szCs w:val="16"/>
                                </w:rPr>
                                <w:t>1</w:t>
                              </w:r>
                              <w:r>
                                <w:rPr>
                                  <w:rFonts w:ascii="Times New Roman" w:eastAsia="ＭＳ Ｐ明朝" w:hAnsi="Times New Roman" w:hint="eastAsia"/>
                                  <w:sz w:val="16"/>
                                  <w:szCs w:val="16"/>
                                </w:rPr>
                                <w:tab/>
                              </w:r>
                              <w:r w:rsidRPr="00E91B7D">
                                <w:rPr>
                                  <w:rFonts w:ascii="Times New Roman" w:eastAsia="ＭＳ Ｐ明朝" w:hAnsi="Times New Roman"/>
                                  <w:sz w:val="16"/>
                                  <w:szCs w:val="16"/>
                                </w:rPr>
                                <w:t>受付：</w:t>
                              </w:r>
                              <w:r w:rsidRPr="00E91B7D">
                                <w:rPr>
                                  <w:rFonts w:ascii="Times New Roman" w:eastAsia="ＭＳ Ｐ明朝" w:hAnsi="Times New Roman"/>
                                  <w:sz w:val="16"/>
                                  <w:szCs w:val="16"/>
                                </w:rPr>
                                <w:t>****</w:t>
                              </w:r>
                              <w:r w:rsidRPr="00E91B7D">
                                <w:rPr>
                                  <w:rFonts w:ascii="Times New Roman" w:eastAsia="ＭＳ Ｐ明朝" w:hAnsi="Times New Roman"/>
                                  <w:sz w:val="16"/>
                                  <w:szCs w:val="16"/>
                                </w:rPr>
                                <w:t>年</w:t>
                              </w:r>
                              <w:r w:rsidRPr="00E91B7D">
                                <w:rPr>
                                  <w:rFonts w:ascii="Times New Roman" w:eastAsia="ＭＳ Ｐ明朝" w:hAnsi="Times New Roman"/>
                                  <w:sz w:val="16"/>
                                  <w:szCs w:val="16"/>
                                </w:rPr>
                                <w:t>*</w:t>
                              </w:r>
                              <w:r w:rsidRPr="00E91B7D">
                                <w:rPr>
                                  <w:rFonts w:ascii="Times New Roman" w:eastAsia="ＭＳ Ｐ明朝" w:hAnsi="Times New Roman"/>
                                  <w:sz w:val="16"/>
                                  <w:szCs w:val="16"/>
                                </w:rPr>
                                <w:t>月</w:t>
                              </w:r>
                              <w:r w:rsidRPr="00E91B7D">
                                <w:rPr>
                                  <w:rFonts w:ascii="Times New Roman" w:eastAsia="ＭＳ Ｐ明朝" w:hAnsi="Times New Roman"/>
                                  <w:sz w:val="16"/>
                                  <w:szCs w:val="16"/>
                                </w:rPr>
                                <w:t>**</w:t>
                              </w:r>
                              <w:r w:rsidRPr="00E91B7D">
                                <w:rPr>
                                  <w:rFonts w:ascii="Times New Roman" w:eastAsia="ＭＳ Ｐ明朝" w:hAnsi="Times New Roman"/>
                                  <w:sz w:val="16"/>
                                  <w:szCs w:val="16"/>
                                </w:rPr>
                                <w:t>日　受理：</w:t>
                              </w:r>
                              <w:r w:rsidRPr="00E91B7D">
                                <w:rPr>
                                  <w:rFonts w:ascii="Times New Roman" w:eastAsia="ＭＳ Ｐ明朝" w:hAnsi="Times New Roman"/>
                                  <w:sz w:val="16"/>
                                  <w:szCs w:val="16"/>
                                </w:rPr>
                                <w:t>****</w:t>
                              </w:r>
                              <w:r w:rsidRPr="00E91B7D">
                                <w:rPr>
                                  <w:rFonts w:ascii="Times New Roman" w:eastAsia="ＭＳ Ｐ明朝" w:hAnsi="Times New Roman"/>
                                  <w:sz w:val="16"/>
                                  <w:szCs w:val="16"/>
                                </w:rPr>
                                <w:t>年</w:t>
                              </w:r>
                              <w:r w:rsidRPr="00E91B7D">
                                <w:rPr>
                                  <w:rFonts w:ascii="Times New Roman" w:eastAsia="ＭＳ Ｐ明朝" w:hAnsi="Times New Roman"/>
                                  <w:sz w:val="16"/>
                                  <w:szCs w:val="16"/>
                                </w:rPr>
                                <w:t>**</w:t>
                              </w:r>
                              <w:r w:rsidRPr="00E91B7D">
                                <w:rPr>
                                  <w:rFonts w:ascii="Times New Roman" w:eastAsia="ＭＳ Ｐ明朝" w:hAnsi="Times New Roman"/>
                                  <w:sz w:val="16"/>
                                  <w:szCs w:val="16"/>
                                </w:rPr>
                                <w:t>月</w:t>
                              </w:r>
                              <w:r w:rsidRPr="00E91B7D">
                                <w:rPr>
                                  <w:rFonts w:ascii="Times New Roman" w:eastAsia="ＭＳ Ｐ明朝" w:hAnsi="Times New Roman"/>
                                  <w:sz w:val="16"/>
                                  <w:szCs w:val="16"/>
                                </w:rPr>
                                <w:t>**</w:t>
                              </w:r>
                              <w:r w:rsidRPr="00E91B7D">
                                <w:rPr>
                                  <w:rFonts w:ascii="Times New Roman" w:eastAsia="ＭＳ Ｐ明朝" w:hAnsi="Times New Roman"/>
                                  <w:sz w:val="16"/>
                                  <w:szCs w:val="16"/>
                                </w:rPr>
                                <w:t>日</w:t>
                              </w:r>
                            </w:p>
                            <w:p w14:paraId="3843B56F" w14:textId="1D452367" w:rsidR="00806123" w:rsidRDefault="00806123" w:rsidP="00C7036B">
                              <w:pPr>
                                <w:tabs>
                                  <w:tab w:val="left" w:pos="284"/>
                                </w:tabs>
                                <w:snapToGrid w:val="0"/>
                                <w:rPr>
                                  <w:rFonts w:ascii="Times New Roman" w:eastAsia="ＭＳ Ｐ明朝" w:hAnsi="Times New Roman"/>
                                  <w:sz w:val="16"/>
                                  <w:szCs w:val="16"/>
                                </w:rPr>
                              </w:pPr>
                              <w:r w:rsidRPr="00E91B7D">
                                <w:rPr>
                                  <w:rFonts w:ascii="Times New Roman" w:eastAsia="ＭＳ Ｐ明朝" w:hAnsi="Times New Roman" w:hint="eastAsia"/>
                                  <w:color w:val="FFFFFF"/>
                                  <w:sz w:val="16"/>
                                  <w:szCs w:val="16"/>
                                </w:rPr>
                                <w:t>**</w:t>
                              </w:r>
                              <w:r>
                                <w:rPr>
                                  <w:rFonts w:ascii="Times New Roman" w:eastAsia="ＭＳ Ｐ明朝" w:hAnsi="Times New Roman" w:hint="eastAsia"/>
                                  <w:sz w:val="16"/>
                                  <w:szCs w:val="16"/>
                                </w:rPr>
                                <w:t>2</w:t>
                              </w:r>
                              <w:r>
                                <w:rPr>
                                  <w:rFonts w:ascii="Times New Roman" w:eastAsia="ＭＳ Ｐ明朝" w:hAnsi="Times New Roman"/>
                                  <w:sz w:val="16"/>
                                  <w:szCs w:val="16"/>
                                </w:rPr>
                                <w:t xml:space="preserve">,3,4 </w:t>
                              </w:r>
                              <w:r>
                                <w:rPr>
                                  <w:rFonts w:ascii="Times New Roman" w:eastAsia="ＭＳ Ｐ明朝" w:hAnsi="Times New Roman" w:hint="eastAsia"/>
                                  <w:sz w:val="16"/>
                                  <w:szCs w:val="16"/>
                                </w:rPr>
                                <w:t>芝浦工業大学</w:t>
                              </w:r>
                            </w:p>
                            <w:p w14:paraId="75CB6CB4" w14:textId="5BBF1A09" w:rsidR="00806123" w:rsidRDefault="00806123" w:rsidP="00C7036B">
                              <w:pPr>
                                <w:tabs>
                                  <w:tab w:val="left" w:pos="284"/>
                                </w:tabs>
                                <w:snapToGrid w:val="0"/>
                                <w:rPr>
                                  <w:rFonts w:ascii="Times New Roman" w:eastAsia="ＭＳ Ｐ明朝" w:hAnsi="Times New Roman"/>
                                  <w:sz w:val="16"/>
                                  <w:szCs w:val="16"/>
                                </w:rPr>
                              </w:pPr>
                              <w:r>
                                <w:rPr>
                                  <w:rFonts w:ascii="Times New Roman" w:eastAsia="ＭＳ Ｐ明朝" w:hAnsi="Times New Roman"/>
                                  <w:sz w:val="16"/>
                                  <w:szCs w:val="16"/>
                                </w:rPr>
                                <w:t xml:space="preserve">       Shibaura Insitute of Technology</w:t>
                              </w:r>
                            </w:p>
                            <w:p w14:paraId="676537C6" w14:textId="77777777" w:rsidR="00806123" w:rsidRDefault="00806123" w:rsidP="00C7036B">
                              <w:pPr>
                                <w:tabs>
                                  <w:tab w:val="left" w:pos="284"/>
                                </w:tabs>
                                <w:snapToGrid w:val="0"/>
                                <w:rPr>
                                  <w:rFonts w:ascii="Times New Roman" w:eastAsia="ＭＳ Ｐ明朝" w:hAnsi="Times New Roman"/>
                                  <w:sz w:val="16"/>
                                  <w:szCs w:val="16"/>
                                </w:rPr>
                              </w:pPr>
                            </w:p>
                            <w:p w14:paraId="6BDEF8E3" w14:textId="1355FEC6" w:rsidR="00806123" w:rsidRDefault="00806123" w:rsidP="00C7036B">
                              <w:pPr>
                                <w:tabs>
                                  <w:tab w:val="left" w:pos="284"/>
                                </w:tabs>
                                <w:snapToGrid w:val="0"/>
                                <w:rPr>
                                  <w:rFonts w:ascii="Times New Roman" w:eastAsia="ＭＳ Ｐ明朝" w:hAnsi="Times New Roman"/>
                                  <w:sz w:val="16"/>
                                  <w:szCs w:val="16"/>
                                </w:rPr>
                              </w:pPr>
                            </w:p>
                          </w:txbxContent>
                        </wps:txbx>
                        <wps:bodyPr rot="0" vert="horz" wrap="square" lIns="74295" tIns="8890" rIns="74295" bIns="889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61953B" id="Group 13" o:spid="_x0000_s1026" style="position:absolute;left:0;text-align:left;margin-left:-3.05pt;margin-top:154.6pt;width:224.25pt;height:36.8pt;z-index:251659264" coordorigin="1155,13020" coordsize="4485,10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">
                <v:shapetype id="_x0000_t32" coordsize="21600,21600" o:spt="32" o:oned="t" path="m,l21600,21600e" filled="f">
                  <v:path arrowok="t" fillok="f" o:connecttype="none"/>
                  <o:lock v:ext="edit" shapetype="t"/>
                </v:shapetype>
                <v:shape id="AutoShape 11" o:spid="_x0000_s1027" type="#_x0000_t32" style="position:absolute;left:1155;top:13020;width:448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"/>
                <v:shapetype id="_x0000_t202" coordsize="21600,21600" o:spt="202" path="m,l,21600r21600,l21600,xe">
                  <v:stroke joinstyle="miter"/>
                  <v:path gradientshapeok="t" o:connecttype="rect"/>
                </v:shapetype>
                <v:shape id="Text Box 12" o:spid="_x0000_s1028" type="#_x0000_t202" style="position:absolute;left:1260;top:13173;width:4380;height: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" filled="f" stroked="f">
                  <v:textbox inset="5.85pt,.7pt,5.85pt,.7pt">
                    <w:txbxContent>
                      <w:p w14:paraId="7D476D94" w14:textId="77777777" w:rsidR="00806123" w:rsidRDefault="00806123" w:rsidP="00C7036B">
                        <w:pPr>
                          <w:tabs>
                            <w:tab w:val="left" w:pos="284"/>
                          </w:tabs>
                          <w:snapToGrid w:val="0"/>
                          <w:rPr>
                            <w:rFonts w:ascii="Times New Roman" w:eastAsia="ＭＳ Ｐ明朝" w:hAnsi="Times New Roman"/>
                            <w:sz w:val="16"/>
                            <w:szCs w:val="16"/>
                          </w:rPr>
                        </w:pPr>
                        <w:r w:rsidRPr="00E91B7D">
                          <w:rPr>
                            <w:rFonts w:ascii="Times New Roman" w:eastAsia="ＭＳ Ｐ明朝" w:hAnsi="Times New Roman" w:hint="eastAsia"/>
                            <w:color w:val="FFFFFF"/>
                            <w:sz w:val="16"/>
                            <w:szCs w:val="16"/>
                          </w:rPr>
                          <w:t>**</w:t>
                        </w:r>
                        <w:r>
                          <w:rPr>
                            <w:rFonts w:ascii="Times New Roman" w:eastAsia="ＭＳ Ｐ明朝" w:hAnsi="Times New Roman" w:hint="eastAsia"/>
                            <w:sz w:val="16"/>
                            <w:szCs w:val="16"/>
                          </w:rPr>
                          <w:t>1</w:t>
                        </w:r>
                        <w:r>
                          <w:rPr>
                            <w:rFonts w:ascii="Times New Roman" w:eastAsia="ＭＳ Ｐ明朝" w:hAnsi="Times New Roman" w:hint="eastAsia"/>
                            <w:sz w:val="16"/>
                            <w:szCs w:val="16"/>
                          </w:rPr>
                          <w:tab/>
                        </w:r>
                        <w:r w:rsidRPr="00E91B7D">
                          <w:rPr>
                            <w:rFonts w:ascii="Times New Roman" w:eastAsia="ＭＳ Ｐ明朝" w:hAnsi="Times New Roman"/>
                            <w:sz w:val="16"/>
                            <w:szCs w:val="16"/>
                          </w:rPr>
                          <w:t>受付：</w:t>
                        </w:r>
                        <w:r w:rsidRPr="00E91B7D">
                          <w:rPr>
                            <w:rFonts w:ascii="Times New Roman" w:eastAsia="ＭＳ Ｐ明朝" w:hAnsi="Times New Roman"/>
                            <w:sz w:val="16"/>
                            <w:szCs w:val="16"/>
                          </w:rPr>
                          <w:t>****</w:t>
                        </w:r>
                        <w:r w:rsidRPr="00E91B7D">
                          <w:rPr>
                            <w:rFonts w:ascii="Times New Roman" w:eastAsia="ＭＳ Ｐ明朝" w:hAnsi="Times New Roman"/>
                            <w:sz w:val="16"/>
                            <w:szCs w:val="16"/>
                          </w:rPr>
                          <w:t>年</w:t>
                        </w:r>
                        <w:r w:rsidRPr="00E91B7D">
                          <w:rPr>
                            <w:rFonts w:ascii="Times New Roman" w:eastAsia="ＭＳ Ｐ明朝" w:hAnsi="Times New Roman"/>
                            <w:sz w:val="16"/>
                            <w:szCs w:val="16"/>
                          </w:rPr>
                          <w:t>*</w:t>
                        </w:r>
                        <w:r w:rsidRPr="00E91B7D">
                          <w:rPr>
                            <w:rFonts w:ascii="Times New Roman" w:eastAsia="ＭＳ Ｐ明朝" w:hAnsi="Times New Roman"/>
                            <w:sz w:val="16"/>
                            <w:szCs w:val="16"/>
                          </w:rPr>
                          <w:t>月</w:t>
                        </w:r>
                        <w:r w:rsidRPr="00E91B7D">
                          <w:rPr>
                            <w:rFonts w:ascii="Times New Roman" w:eastAsia="ＭＳ Ｐ明朝" w:hAnsi="Times New Roman"/>
                            <w:sz w:val="16"/>
                            <w:szCs w:val="16"/>
                          </w:rPr>
                          <w:t>**</w:t>
                        </w:r>
                        <w:r w:rsidRPr="00E91B7D">
                          <w:rPr>
                            <w:rFonts w:ascii="Times New Roman" w:eastAsia="ＭＳ Ｐ明朝" w:hAnsi="Times New Roman"/>
                            <w:sz w:val="16"/>
                            <w:szCs w:val="16"/>
                          </w:rPr>
                          <w:t>日　受理：</w:t>
                        </w:r>
                        <w:r w:rsidRPr="00E91B7D">
                          <w:rPr>
                            <w:rFonts w:ascii="Times New Roman" w:eastAsia="ＭＳ Ｐ明朝" w:hAnsi="Times New Roman"/>
                            <w:sz w:val="16"/>
                            <w:szCs w:val="16"/>
                          </w:rPr>
                          <w:t>****</w:t>
                        </w:r>
                        <w:r w:rsidRPr="00E91B7D">
                          <w:rPr>
                            <w:rFonts w:ascii="Times New Roman" w:eastAsia="ＭＳ Ｐ明朝" w:hAnsi="Times New Roman"/>
                            <w:sz w:val="16"/>
                            <w:szCs w:val="16"/>
                          </w:rPr>
                          <w:t>年</w:t>
                        </w:r>
                        <w:r w:rsidRPr="00E91B7D">
                          <w:rPr>
                            <w:rFonts w:ascii="Times New Roman" w:eastAsia="ＭＳ Ｐ明朝" w:hAnsi="Times New Roman"/>
                            <w:sz w:val="16"/>
                            <w:szCs w:val="16"/>
                          </w:rPr>
                          <w:t>**</w:t>
                        </w:r>
                        <w:r w:rsidRPr="00E91B7D">
                          <w:rPr>
                            <w:rFonts w:ascii="Times New Roman" w:eastAsia="ＭＳ Ｐ明朝" w:hAnsi="Times New Roman"/>
                            <w:sz w:val="16"/>
                            <w:szCs w:val="16"/>
                          </w:rPr>
                          <w:t>月</w:t>
                        </w:r>
                        <w:r w:rsidRPr="00E91B7D">
                          <w:rPr>
                            <w:rFonts w:ascii="Times New Roman" w:eastAsia="ＭＳ Ｐ明朝" w:hAnsi="Times New Roman"/>
                            <w:sz w:val="16"/>
                            <w:szCs w:val="16"/>
                          </w:rPr>
                          <w:t>**</w:t>
                        </w:r>
                        <w:r w:rsidRPr="00E91B7D">
                          <w:rPr>
                            <w:rFonts w:ascii="Times New Roman" w:eastAsia="ＭＳ Ｐ明朝" w:hAnsi="Times New Roman"/>
                            <w:sz w:val="16"/>
                            <w:szCs w:val="16"/>
                          </w:rPr>
                          <w:t>日</w:t>
                        </w:r>
                      </w:p>
                      <w:p w14:paraId="3843B56F" w14:textId="1D452367" w:rsidR="00806123" w:rsidRDefault="00806123" w:rsidP="00C7036B">
                        <w:pPr>
                          <w:tabs>
                            <w:tab w:val="left" w:pos="284"/>
                          </w:tabs>
                          <w:snapToGrid w:val="0"/>
                          <w:rPr>
                            <w:rFonts w:ascii="Times New Roman" w:eastAsia="ＭＳ Ｐ明朝" w:hAnsi="Times New Roman"/>
                            <w:sz w:val="16"/>
                            <w:szCs w:val="16"/>
                          </w:rPr>
                        </w:pPr>
                        <w:r w:rsidRPr="00E91B7D">
                          <w:rPr>
                            <w:rFonts w:ascii="Times New Roman" w:eastAsia="ＭＳ Ｐ明朝" w:hAnsi="Times New Roman" w:hint="eastAsia"/>
                            <w:color w:val="FFFFFF"/>
                            <w:sz w:val="16"/>
                            <w:szCs w:val="16"/>
                          </w:rPr>
                          <w:t>**</w:t>
                        </w:r>
                        <w:r>
                          <w:rPr>
                            <w:rFonts w:ascii="Times New Roman" w:eastAsia="ＭＳ Ｐ明朝" w:hAnsi="Times New Roman" w:hint="eastAsia"/>
                            <w:sz w:val="16"/>
                            <w:szCs w:val="16"/>
                          </w:rPr>
                          <w:t>2</w:t>
                        </w:r>
                        <w:r>
                          <w:rPr>
                            <w:rFonts w:ascii="Times New Roman" w:eastAsia="ＭＳ Ｐ明朝" w:hAnsi="Times New Roman"/>
                            <w:sz w:val="16"/>
                            <w:szCs w:val="16"/>
                          </w:rPr>
                          <w:t xml:space="preserve">,3,4 </w:t>
                        </w:r>
                        <w:r>
                          <w:rPr>
                            <w:rFonts w:ascii="Times New Roman" w:eastAsia="ＭＳ Ｐ明朝" w:hAnsi="Times New Roman" w:hint="eastAsia"/>
                            <w:sz w:val="16"/>
                            <w:szCs w:val="16"/>
                          </w:rPr>
                          <w:t>芝浦工業大学</w:t>
                        </w:r>
                      </w:p>
                      <w:p w14:paraId="75CB6CB4" w14:textId="5BBF1A09" w:rsidR="00806123" w:rsidRDefault="00806123" w:rsidP="00C7036B">
                        <w:pPr>
                          <w:tabs>
                            <w:tab w:val="left" w:pos="284"/>
                          </w:tabs>
                          <w:snapToGrid w:val="0"/>
                          <w:rPr>
                            <w:rFonts w:ascii="Times New Roman" w:eastAsia="ＭＳ Ｐ明朝" w:hAnsi="Times New Roman"/>
                            <w:sz w:val="16"/>
                            <w:szCs w:val="16"/>
                          </w:rPr>
                        </w:pPr>
                        <w:r>
                          <w:rPr>
                            <w:rFonts w:ascii="Times New Roman" w:eastAsia="ＭＳ Ｐ明朝" w:hAnsi="Times New Roman"/>
                            <w:sz w:val="16"/>
                            <w:szCs w:val="16"/>
                          </w:rPr>
                          <w:t xml:space="preserve">       Shibaura Insitute of Technology</w:t>
                        </w:r>
                      </w:p>
                      <w:p w14:paraId="676537C6" w14:textId="77777777" w:rsidR="00806123" w:rsidRDefault="00806123" w:rsidP="00C7036B">
                        <w:pPr>
                          <w:tabs>
                            <w:tab w:val="left" w:pos="284"/>
                          </w:tabs>
                          <w:snapToGrid w:val="0"/>
                          <w:rPr>
                            <w:rFonts w:ascii="Times New Roman" w:eastAsia="ＭＳ Ｐ明朝" w:hAnsi="Times New Roman"/>
                            <w:sz w:val="16"/>
                            <w:szCs w:val="16"/>
                          </w:rPr>
                        </w:pPr>
                      </w:p>
                      <w:p w14:paraId="6BDEF8E3" w14:textId="1355FEC6" w:rsidR="00806123" w:rsidRDefault="00806123" w:rsidP="00C7036B">
                        <w:pPr>
                          <w:tabs>
                            <w:tab w:val="left" w:pos="284"/>
                          </w:tabs>
                          <w:snapToGrid w:val="0"/>
                          <w:rPr>
                            <w:rFonts w:ascii="Times New Roman" w:eastAsia="ＭＳ Ｐ明朝" w:hAnsi="Times New Roman"/>
                            <w:sz w:val="16"/>
                            <w:szCs w:val="16"/>
                          </w:rPr>
                        </w:pPr>
                      </w:p>
                    </w:txbxContent>
                  </v:textbox>
                </v:shape>
                <w10:wrap type="square"/>
              </v:group>
            </w:pict>
          </mc:Fallback>
        </mc:AlternateContent>
      </w:r>
      <w:r w:rsidR="00C6716D">
        <w:rPr>
          <w:rFonts w:hint="eastAsia"/>
          <w:color w:val="000000" w:themeColor="text1"/>
          <w:sz w:val="20"/>
        </w:rPr>
        <w:t xml:space="preserve">　</w:t>
      </w:r>
      <w:r w:rsidR="0085586B" w:rsidRPr="0085586B">
        <w:rPr>
          <w:rFonts w:hint="eastAsia"/>
          <w:color w:val="000000" w:themeColor="text1"/>
          <w:sz w:val="20"/>
        </w:rPr>
        <w:t>近年</w:t>
      </w:r>
      <w:r w:rsidR="00BB3F59">
        <w:rPr>
          <w:rFonts w:hint="eastAsia"/>
          <w:color w:val="000000" w:themeColor="text1"/>
          <w:sz w:val="20"/>
        </w:rPr>
        <w:t>,</w:t>
      </w:r>
      <w:r w:rsidR="0085586B" w:rsidRPr="0085586B">
        <w:rPr>
          <w:rFonts w:hint="eastAsia"/>
          <w:color w:val="000000" w:themeColor="text1"/>
          <w:sz w:val="20"/>
        </w:rPr>
        <w:t>VR</w:t>
      </w:r>
      <w:r w:rsidR="0085586B" w:rsidRPr="0085586B">
        <w:rPr>
          <w:rFonts w:hint="eastAsia"/>
          <w:color w:val="000000" w:themeColor="text1"/>
          <w:sz w:val="20"/>
        </w:rPr>
        <w:t>技術の普及により従来の立位・座位を超えた多様な利用場面が出現している</w:t>
      </w:r>
      <w:r w:rsidR="00BB3F59">
        <w:rPr>
          <w:rFonts w:hint="eastAsia"/>
          <w:color w:val="000000" w:themeColor="text1"/>
          <w:sz w:val="20"/>
        </w:rPr>
        <w:t>.</w:t>
      </w:r>
      <w:r w:rsidR="0085586B" w:rsidRPr="0085586B">
        <w:rPr>
          <w:rFonts w:hint="eastAsia"/>
          <w:color w:val="000000" w:themeColor="text1"/>
          <w:sz w:val="20"/>
        </w:rPr>
        <w:t>特に</w:t>
      </w:r>
      <w:r w:rsidR="00C90255" w:rsidRPr="00C90255">
        <w:rPr>
          <w:color w:val="000000" w:themeColor="text1"/>
          <w:sz w:val="20"/>
        </w:rPr>
        <w:t>ソーシャル</w:t>
      </w:r>
      <w:r w:rsidR="00C90255" w:rsidRPr="00C90255">
        <w:rPr>
          <w:color w:val="000000" w:themeColor="text1"/>
          <w:sz w:val="20"/>
        </w:rPr>
        <w:t>VR</w:t>
      </w:r>
      <w:r w:rsidR="00C90255" w:rsidRPr="00C90255">
        <w:rPr>
          <w:color w:val="000000" w:themeColor="text1"/>
          <w:sz w:val="20"/>
        </w:rPr>
        <w:t>プラットフォームの代表例である</w:t>
      </w:r>
      <w:r w:rsidR="0085586B" w:rsidRPr="0085586B">
        <w:rPr>
          <w:rFonts w:hint="eastAsia"/>
          <w:color w:val="000000" w:themeColor="text1"/>
          <w:sz w:val="20"/>
        </w:rPr>
        <w:t>VRChat</w:t>
      </w:r>
      <w:r w:rsidR="00506B60">
        <w:rPr>
          <w:color w:val="000000" w:themeColor="text1"/>
          <w:sz w:val="20"/>
          <w:vertAlign w:val="superscript"/>
        </w:rPr>
        <w:t>1)</w:t>
      </w:r>
      <w:r w:rsidR="0085586B" w:rsidRPr="0085586B">
        <w:rPr>
          <w:rFonts w:hint="eastAsia"/>
          <w:color w:val="000000" w:themeColor="text1"/>
          <w:sz w:val="20"/>
        </w:rPr>
        <w:t>では「</w:t>
      </w:r>
      <w:r w:rsidR="0085586B" w:rsidRPr="0085586B">
        <w:rPr>
          <w:rFonts w:hint="eastAsia"/>
          <w:color w:val="000000" w:themeColor="text1"/>
          <w:sz w:val="20"/>
        </w:rPr>
        <w:t>VR</w:t>
      </w:r>
      <w:r w:rsidR="0085586B" w:rsidRPr="0085586B">
        <w:rPr>
          <w:rFonts w:hint="eastAsia"/>
          <w:color w:val="000000" w:themeColor="text1"/>
          <w:sz w:val="20"/>
        </w:rPr>
        <w:t>睡眠」と呼ばれる現象も確認され</w:t>
      </w:r>
      <w:r w:rsidR="00BB3F59">
        <w:rPr>
          <w:rFonts w:hint="eastAsia"/>
          <w:color w:val="000000" w:themeColor="text1"/>
          <w:sz w:val="20"/>
        </w:rPr>
        <w:t>,</w:t>
      </w:r>
      <w:r w:rsidR="0085586B" w:rsidRPr="0085586B">
        <w:rPr>
          <w:rFonts w:hint="eastAsia"/>
          <w:color w:val="000000" w:themeColor="text1"/>
          <w:sz w:val="20"/>
        </w:rPr>
        <w:t>臥位での</w:t>
      </w:r>
      <w:r w:rsidR="0085586B" w:rsidRPr="0085586B">
        <w:rPr>
          <w:rFonts w:hint="eastAsia"/>
          <w:color w:val="000000" w:themeColor="text1"/>
          <w:sz w:val="20"/>
        </w:rPr>
        <w:t>VR</w:t>
      </w:r>
      <w:r w:rsidR="0085586B" w:rsidRPr="0085586B">
        <w:rPr>
          <w:rFonts w:hint="eastAsia"/>
          <w:color w:val="000000" w:themeColor="text1"/>
          <w:sz w:val="20"/>
        </w:rPr>
        <w:t>利用が行われている</w:t>
      </w:r>
      <w:r w:rsidR="00BB3F59">
        <w:rPr>
          <w:rFonts w:hint="eastAsia"/>
          <w:color w:val="000000" w:themeColor="text1"/>
          <w:sz w:val="20"/>
        </w:rPr>
        <w:t>.</w:t>
      </w:r>
      <w:r w:rsidR="0085586B" w:rsidRPr="0085586B">
        <w:rPr>
          <w:rFonts w:hint="eastAsia"/>
          <w:color w:val="000000" w:themeColor="text1"/>
          <w:sz w:val="20"/>
        </w:rPr>
        <w:t>Meta</w:t>
      </w:r>
      <w:r w:rsidR="0085586B" w:rsidRPr="0085586B">
        <w:rPr>
          <w:rFonts w:hint="eastAsia"/>
          <w:color w:val="000000" w:themeColor="text1"/>
          <w:sz w:val="20"/>
        </w:rPr>
        <w:t>社の「寝そべりモード」が実装されるなど</w:t>
      </w:r>
      <w:r w:rsidR="00BB3F59">
        <w:rPr>
          <w:rFonts w:hint="eastAsia"/>
          <w:color w:val="000000" w:themeColor="text1"/>
          <w:sz w:val="20"/>
        </w:rPr>
        <w:t>,</w:t>
      </w:r>
      <w:r w:rsidR="00C14FE1">
        <w:rPr>
          <w:rFonts w:hint="eastAsia"/>
          <w:color w:val="000000" w:themeColor="text1"/>
          <w:sz w:val="20"/>
        </w:rPr>
        <w:t>仰臥位姿勢で</w:t>
      </w:r>
      <w:r w:rsidR="0085586B" w:rsidRPr="0085586B">
        <w:rPr>
          <w:rFonts w:hint="eastAsia"/>
          <w:color w:val="000000" w:themeColor="text1"/>
          <w:sz w:val="20"/>
        </w:rPr>
        <w:t>VR</w:t>
      </w:r>
      <w:r w:rsidR="0085586B" w:rsidRPr="0085586B">
        <w:rPr>
          <w:rFonts w:hint="eastAsia"/>
          <w:color w:val="000000" w:themeColor="text1"/>
          <w:sz w:val="20"/>
        </w:rPr>
        <w:t>を行う需要は拡大している</w:t>
      </w:r>
      <w:r w:rsidR="00BB3F59">
        <w:rPr>
          <w:rFonts w:hint="eastAsia"/>
          <w:color w:val="000000" w:themeColor="text1"/>
          <w:sz w:val="20"/>
        </w:rPr>
        <w:t>.</w:t>
      </w:r>
      <w:r w:rsidR="0085586B" w:rsidRPr="0085586B">
        <w:rPr>
          <w:rFonts w:hint="eastAsia"/>
          <w:color w:val="000000" w:themeColor="text1"/>
          <w:sz w:val="20"/>
        </w:rPr>
        <w:t>このような背景から</w:t>
      </w:r>
      <w:r w:rsidR="00BB3F59">
        <w:rPr>
          <w:rFonts w:hint="eastAsia"/>
          <w:color w:val="000000" w:themeColor="text1"/>
          <w:sz w:val="20"/>
        </w:rPr>
        <w:t>,</w:t>
      </w:r>
      <w:r w:rsidR="0085586B" w:rsidRPr="0085586B">
        <w:rPr>
          <w:rFonts w:hint="eastAsia"/>
          <w:color w:val="000000" w:themeColor="text1"/>
          <w:sz w:val="20"/>
        </w:rPr>
        <w:t>体力的な負担から起き上がりを避けたい高齢者や障害者などが</w:t>
      </w:r>
      <w:r w:rsidR="00BB3F59">
        <w:rPr>
          <w:rFonts w:hint="eastAsia"/>
          <w:color w:val="000000" w:themeColor="text1"/>
          <w:sz w:val="20"/>
        </w:rPr>
        <w:t>,</w:t>
      </w:r>
      <w:r w:rsidR="0085586B" w:rsidRPr="0085586B">
        <w:rPr>
          <w:rFonts w:hint="eastAsia"/>
          <w:color w:val="000000" w:themeColor="text1"/>
          <w:sz w:val="20"/>
        </w:rPr>
        <w:t>座位や立位にとらわれず</w:t>
      </w:r>
      <w:r w:rsidR="00692F36" w:rsidRPr="00692F36">
        <w:rPr>
          <w:color w:val="000000" w:themeColor="text1"/>
          <w:sz w:val="20"/>
        </w:rPr>
        <w:t>臥位姿勢においても</w:t>
      </w:r>
      <w:r w:rsidR="0085586B" w:rsidRPr="0085586B">
        <w:rPr>
          <w:rFonts w:hint="eastAsia"/>
          <w:color w:val="000000" w:themeColor="text1"/>
          <w:sz w:val="20"/>
        </w:rPr>
        <w:t>VR</w:t>
      </w:r>
      <w:r w:rsidR="0085586B" w:rsidRPr="0085586B">
        <w:rPr>
          <w:rFonts w:hint="eastAsia"/>
          <w:color w:val="000000" w:themeColor="text1"/>
          <w:sz w:val="20"/>
        </w:rPr>
        <w:t>を通して人と</w:t>
      </w:r>
      <w:r w:rsidR="0085586B" w:rsidRPr="0085586B">
        <w:rPr>
          <w:rFonts w:hint="eastAsia"/>
          <w:color w:val="000000" w:themeColor="text1"/>
          <w:sz w:val="20"/>
        </w:rPr>
        <w:t>コミュニケーションできる環境の実現が期待される</w:t>
      </w:r>
      <w:r w:rsidR="00BB3F59">
        <w:rPr>
          <w:rFonts w:hint="eastAsia"/>
          <w:color w:val="000000" w:themeColor="text1"/>
          <w:sz w:val="20"/>
        </w:rPr>
        <w:t>.</w:t>
      </w:r>
      <w:r w:rsidR="0085586B" w:rsidRPr="0085586B">
        <w:rPr>
          <w:rFonts w:hint="eastAsia"/>
          <w:color w:val="000000" w:themeColor="text1"/>
          <w:sz w:val="20"/>
        </w:rPr>
        <w:t>しかし</w:t>
      </w:r>
      <w:r w:rsidR="00BB3F59">
        <w:rPr>
          <w:rFonts w:hint="eastAsia"/>
          <w:color w:val="000000" w:themeColor="text1"/>
          <w:sz w:val="20"/>
        </w:rPr>
        <w:t>,</w:t>
      </w:r>
      <w:r w:rsidR="0085586B" w:rsidRPr="0085586B">
        <w:rPr>
          <w:rFonts w:hint="eastAsia"/>
          <w:color w:val="000000" w:themeColor="text1"/>
          <w:sz w:val="20"/>
        </w:rPr>
        <w:t>既存研究では主に立位・座位での評価が中心であり</w:t>
      </w:r>
      <w:r w:rsidR="00BB3F59">
        <w:rPr>
          <w:rFonts w:hint="eastAsia"/>
          <w:color w:val="000000" w:themeColor="text1"/>
          <w:sz w:val="20"/>
        </w:rPr>
        <w:t>,</w:t>
      </w:r>
      <w:r w:rsidR="0085586B" w:rsidRPr="0085586B">
        <w:rPr>
          <w:rFonts w:hint="eastAsia"/>
          <w:color w:val="000000" w:themeColor="text1"/>
          <w:sz w:val="20"/>
        </w:rPr>
        <w:t>臥位での研究は限定的である</w:t>
      </w:r>
      <w:r w:rsidR="00BB3F59">
        <w:rPr>
          <w:rFonts w:hint="eastAsia"/>
          <w:color w:val="000000" w:themeColor="text1"/>
          <w:sz w:val="20"/>
        </w:rPr>
        <w:t>.</w:t>
      </w:r>
      <w:r w:rsidR="0085586B" w:rsidRPr="0085586B">
        <w:rPr>
          <w:rFonts w:hint="eastAsia"/>
          <w:color w:val="000000" w:themeColor="text1"/>
          <w:sz w:val="20"/>
        </w:rPr>
        <w:t>van Gemert et al.</w:t>
      </w:r>
      <w:r w:rsidR="0085586B" w:rsidRPr="0085586B">
        <w:rPr>
          <w:rFonts w:hint="eastAsia"/>
          <w:color w:val="000000" w:themeColor="text1"/>
          <w:sz w:val="20"/>
        </w:rPr>
        <w:t>による研究</w:t>
      </w:r>
      <w:r w:rsidR="00E447C6">
        <w:rPr>
          <w:color w:val="000000" w:themeColor="text1"/>
          <w:sz w:val="20"/>
          <w:vertAlign w:val="superscript"/>
        </w:rPr>
        <w:t>2</w:t>
      </w:r>
      <w:r w:rsidR="00B21F63">
        <w:rPr>
          <w:color w:val="000000" w:themeColor="text1"/>
          <w:sz w:val="20"/>
          <w:vertAlign w:val="superscript"/>
        </w:rPr>
        <w:t>)</w:t>
      </w:r>
      <w:r w:rsidR="0085586B" w:rsidRPr="0085586B">
        <w:rPr>
          <w:rFonts w:hint="eastAsia"/>
          <w:color w:val="000000" w:themeColor="text1"/>
          <w:sz w:val="20"/>
        </w:rPr>
        <w:t>は存在するが</w:t>
      </w:r>
      <w:r w:rsidR="00BB3F59">
        <w:rPr>
          <w:rFonts w:hint="eastAsia"/>
          <w:color w:val="000000" w:themeColor="text1"/>
          <w:sz w:val="20"/>
        </w:rPr>
        <w:t>,</w:t>
      </w:r>
      <w:r w:rsidR="0085586B" w:rsidRPr="0085586B">
        <w:rPr>
          <w:rFonts w:hint="eastAsia"/>
          <w:color w:val="000000" w:themeColor="text1"/>
          <w:sz w:val="20"/>
        </w:rPr>
        <w:t>これは仰臥位による主観評価が中心であり</w:t>
      </w:r>
      <w:r w:rsidR="00BB3F59">
        <w:rPr>
          <w:rFonts w:hint="eastAsia"/>
          <w:color w:val="000000" w:themeColor="text1"/>
          <w:sz w:val="20"/>
        </w:rPr>
        <w:t>,</w:t>
      </w:r>
      <w:r w:rsidR="0085586B" w:rsidRPr="0085586B">
        <w:rPr>
          <w:rFonts w:hint="eastAsia"/>
          <w:color w:val="000000" w:themeColor="text1"/>
          <w:sz w:val="20"/>
        </w:rPr>
        <w:t>定量的なインタラクション特性は</w:t>
      </w:r>
      <w:r w:rsidR="003459FE">
        <w:rPr>
          <w:rFonts w:hint="eastAsia"/>
          <w:color w:val="000000" w:themeColor="text1"/>
          <w:sz w:val="20"/>
        </w:rPr>
        <w:t>示</w:t>
      </w:r>
      <w:r w:rsidR="0085586B" w:rsidRPr="0085586B">
        <w:rPr>
          <w:rFonts w:hint="eastAsia"/>
          <w:color w:val="000000" w:themeColor="text1"/>
          <w:sz w:val="20"/>
        </w:rPr>
        <w:t>されていない</w:t>
      </w:r>
      <w:r w:rsidR="00BB3F59">
        <w:rPr>
          <w:rFonts w:hint="eastAsia"/>
          <w:color w:val="000000" w:themeColor="text1"/>
          <w:sz w:val="20"/>
        </w:rPr>
        <w:t>.</w:t>
      </w:r>
      <w:r w:rsidR="0085586B" w:rsidRPr="0085586B">
        <w:rPr>
          <w:rFonts w:hint="eastAsia"/>
          <w:color w:val="000000" w:themeColor="text1"/>
          <w:sz w:val="20"/>
        </w:rPr>
        <w:t>さらに</w:t>
      </w:r>
      <w:r w:rsidR="00BB3F59">
        <w:rPr>
          <w:rFonts w:hint="eastAsia"/>
          <w:color w:val="000000" w:themeColor="text1"/>
          <w:sz w:val="20"/>
        </w:rPr>
        <w:t>,</w:t>
      </w:r>
      <w:r w:rsidR="0085586B" w:rsidRPr="0085586B">
        <w:rPr>
          <w:rFonts w:hint="eastAsia"/>
          <w:color w:val="000000" w:themeColor="text1"/>
          <w:sz w:val="20"/>
        </w:rPr>
        <w:t>ISO 9241-820:2024</w:t>
      </w:r>
      <w:r w:rsidR="0085586B" w:rsidRPr="0085586B">
        <w:rPr>
          <w:rFonts w:hint="eastAsia"/>
          <w:color w:val="000000" w:themeColor="text1"/>
          <w:sz w:val="20"/>
        </w:rPr>
        <w:t>「拡張現実や仮想現実を含む没入型環境におけるインタラクションに関する人間工学ガイダンス」</w:t>
      </w:r>
      <w:r w:rsidR="00E447C6">
        <w:rPr>
          <w:color w:val="000000" w:themeColor="text1"/>
          <w:sz w:val="20"/>
          <w:vertAlign w:val="superscript"/>
        </w:rPr>
        <w:t>3</w:t>
      </w:r>
      <w:r w:rsidR="0091111D">
        <w:rPr>
          <w:color w:val="000000" w:themeColor="text1"/>
          <w:sz w:val="20"/>
          <w:vertAlign w:val="superscript"/>
        </w:rPr>
        <w:t>)</w:t>
      </w:r>
      <w:r w:rsidR="0085586B" w:rsidRPr="0085586B">
        <w:rPr>
          <w:rFonts w:hint="eastAsia"/>
          <w:color w:val="000000" w:themeColor="text1"/>
          <w:sz w:val="20"/>
        </w:rPr>
        <w:t>においても</w:t>
      </w:r>
      <w:r w:rsidR="00BB3F59">
        <w:rPr>
          <w:rFonts w:hint="eastAsia"/>
          <w:color w:val="000000" w:themeColor="text1"/>
          <w:sz w:val="20"/>
        </w:rPr>
        <w:t>,</w:t>
      </w:r>
      <w:r w:rsidR="0085586B" w:rsidRPr="0085586B">
        <w:rPr>
          <w:rFonts w:hint="eastAsia"/>
          <w:color w:val="000000" w:themeColor="text1"/>
          <w:sz w:val="20"/>
        </w:rPr>
        <w:t>座位や立位での利用を標準的な前提としており</w:t>
      </w:r>
      <w:r w:rsidR="00BB3F59">
        <w:rPr>
          <w:rFonts w:hint="eastAsia"/>
          <w:color w:val="000000" w:themeColor="text1"/>
          <w:sz w:val="20"/>
        </w:rPr>
        <w:t>,</w:t>
      </w:r>
      <w:r w:rsidR="0085586B" w:rsidRPr="0085586B">
        <w:rPr>
          <w:rFonts w:hint="eastAsia"/>
          <w:color w:val="000000" w:themeColor="text1"/>
          <w:sz w:val="20"/>
        </w:rPr>
        <w:t>体位別の操作に関する明確なガイドラインは</w:t>
      </w:r>
      <w:commentRangeStart w:id="3"/>
      <w:r w:rsidR="003316DA">
        <w:rPr>
          <w:rFonts w:hint="eastAsia"/>
          <w:color w:val="000000" w:themeColor="text1"/>
          <w:sz w:val="20"/>
        </w:rPr>
        <w:t>見あたら</w:t>
      </w:r>
      <w:r w:rsidR="0085586B" w:rsidRPr="0085586B">
        <w:rPr>
          <w:rFonts w:hint="eastAsia"/>
          <w:color w:val="000000" w:themeColor="text1"/>
          <w:sz w:val="20"/>
        </w:rPr>
        <w:t>ない</w:t>
      </w:r>
      <w:r w:rsidR="00BB3F59">
        <w:rPr>
          <w:rFonts w:hint="eastAsia"/>
          <w:color w:val="000000" w:themeColor="text1"/>
          <w:sz w:val="20"/>
        </w:rPr>
        <w:t>.</w:t>
      </w:r>
      <w:commentRangeEnd w:id="3"/>
      <w:r w:rsidR="003316DA">
        <w:rPr>
          <w:rStyle w:val="aff6"/>
        </w:rPr>
        <w:commentReference w:id="3"/>
      </w:r>
    </w:p>
    <w:p w14:paraId="02AF2AB5" w14:textId="2D2A619F" w:rsidR="007D0A9F" w:rsidRDefault="004B60D7" w:rsidP="0085586B">
      <w:pPr>
        <w:rPr>
          <w:color w:val="000000" w:themeColor="text1"/>
          <w:sz w:val="20"/>
        </w:rPr>
      </w:pPr>
      <w:r>
        <w:rPr>
          <w:rFonts w:hint="eastAsia"/>
          <w:color w:val="000000" w:themeColor="text1"/>
          <w:sz w:val="20"/>
        </w:rPr>
        <w:t xml:space="preserve">　</w:t>
      </w:r>
      <w:r w:rsidR="0085586B" w:rsidRPr="0085586B">
        <w:rPr>
          <w:rFonts w:hint="eastAsia"/>
          <w:color w:val="000000" w:themeColor="text1"/>
          <w:sz w:val="20"/>
        </w:rPr>
        <w:t>本研究の目的は</w:t>
      </w:r>
      <w:r w:rsidR="00BB3F59">
        <w:rPr>
          <w:rFonts w:hint="eastAsia"/>
          <w:color w:val="000000" w:themeColor="text1"/>
          <w:sz w:val="20"/>
        </w:rPr>
        <w:t>,</w:t>
      </w:r>
      <w:r w:rsidR="0085586B" w:rsidRPr="0085586B">
        <w:rPr>
          <w:rFonts w:hint="eastAsia"/>
          <w:color w:val="000000" w:themeColor="text1"/>
          <w:sz w:val="20"/>
        </w:rPr>
        <w:t>背中角度の違い</w:t>
      </w:r>
      <w:r w:rsidR="0085586B" w:rsidRPr="0085586B">
        <w:rPr>
          <w:rFonts w:hint="eastAsia"/>
          <w:color w:val="000000" w:themeColor="text1"/>
          <w:sz w:val="20"/>
        </w:rPr>
        <w:t>(</w:t>
      </w:r>
      <w:r w:rsidR="0085586B" w:rsidRPr="0085586B">
        <w:rPr>
          <w:rFonts w:hint="eastAsia"/>
          <w:color w:val="000000" w:themeColor="text1"/>
          <w:sz w:val="20"/>
        </w:rPr>
        <w:t>座位・半座位・仰臥位</w:t>
      </w:r>
      <w:r w:rsidR="0085586B" w:rsidRPr="0085586B">
        <w:rPr>
          <w:rFonts w:hint="eastAsia"/>
          <w:color w:val="000000" w:themeColor="text1"/>
          <w:sz w:val="20"/>
        </w:rPr>
        <w:t>)</w:t>
      </w:r>
      <w:r w:rsidR="0085586B" w:rsidRPr="0085586B">
        <w:rPr>
          <w:rFonts w:hint="eastAsia"/>
          <w:color w:val="000000" w:themeColor="text1"/>
          <w:sz w:val="20"/>
        </w:rPr>
        <w:t>が</w:t>
      </w:r>
      <w:r w:rsidR="0085586B" w:rsidRPr="0085586B">
        <w:rPr>
          <w:rFonts w:hint="eastAsia"/>
          <w:color w:val="000000" w:themeColor="text1"/>
          <w:sz w:val="20"/>
        </w:rPr>
        <w:t>VR</w:t>
      </w:r>
      <w:r w:rsidR="0085586B" w:rsidRPr="0085586B">
        <w:rPr>
          <w:rFonts w:hint="eastAsia"/>
          <w:color w:val="000000" w:themeColor="text1"/>
          <w:sz w:val="20"/>
        </w:rPr>
        <w:t>空間における指向操作特性に与える影響を定量的に明らかにすることである</w:t>
      </w:r>
      <w:r w:rsidR="00BB3F59">
        <w:rPr>
          <w:rFonts w:hint="eastAsia"/>
          <w:color w:val="000000" w:themeColor="text1"/>
          <w:sz w:val="20"/>
        </w:rPr>
        <w:t>.</w:t>
      </w:r>
      <w:r w:rsidR="0085586B" w:rsidRPr="0085586B">
        <w:rPr>
          <w:rFonts w:hint="eastAsia"/>
          <w:color w:val="000000" w:themeColor="text1"/>
          <w:sz w:val="20"/>
        </w:rPr>
        <w:t>具体的には</w:t>
      </w:r>
      <w:r w:rsidR="00BB3F59">
        <w:rPr>
          <w:rFonts w:hint="eastAsia"/>
          <w:color w:val="000000" w:themeColor="text1"/>
          <w:sz w:val="20"/>
        </w:rPr>
        <w:t>,</w:t>
      </w:r>
      <w:r w:rsidR="00B10B4E">
        <w:rPr>
          <w:color w:val="000000" w:themeColor="text1"/>
          <w:sz w:val="20"/>
        </w:rPr>
        <w:t>VR</w:t>
      </w:r>
      <w:r w:rsidR="00B10B4E">
        <w:rPr>
          <w:rFonts w:hint="eastAsia"/>
          <w:color w:val="000000" w:themeColor="text1"/>
          <w:sz w:val="20"/>
        </w:rPr>
        <w:lastRenderedPageBreak/>
        <w:t>空間内に配置された</w:t>
      </w:r>
      <w:r w:rsidR="0085586B" w:rsidRPr="0085586B">
        <w:rPr>
          <w:rFonts w:hint="eastAsia"/>
          <w:color w:val="000000" w:themeColor="text1"/>
          <w:sz w:val="20"/>
        </w:rPr>
        <w:t>ターゲットに対する</w:t>
      </w:r>
      <w:r w:rsidR="0027049A">
        <w:rPr>
          <w:rFonts w:hint="eastAsia"/>
          <w:color w:val="000000" w:themeColor="text1"/>
          <w:sz w:val="20"/>
        </w:rPr>
        <w:t>クリック</w:t>
      </w:r>
      <w:r w:rsidR="0085586B" w:rsidRPr="0085586B">
        <w:rPr>
          <w:rFonts w:hint="eastAsia"/>
          <w:color w:val="000000" w:themeColor="text1"/>
          <w:sz w:val="20"/>
        </w:rPr>
        <w:t>タスクを通じ</w:t>
      </w:r>
      <w:r w:rsidR="00BB3F59">
        <w:rPr>
          <w:rFonts w:hint="eastAsia"/>
          <w:color w:val="000000" w:themeColor="text1"/>
          <w:sz w:val="20"/>
        </w:rPr>
        <w:t>,</w:t>
      </w:r>
      <w:r w:rsidR="0085586B" w:rsidRPr="0085586B">
        <w:rPr>
          <w:rFonts w:hint="eastAsia"/>
          <w:color w:val="000000" w:themeColor="text1"/>
          <w:sz w:val="20"/>
        </w:rPr>
        <w:t>反応時間や頭部移動量</w:t>
      </w:r>
      <w:r w:rsidR="00BB3F59">
        <w:rPr>
          <w:rFonts w:hint="eastAsia"/>
          <w:color w:val="000000" w:themeColor="text1"/>
          <w:sz w:val="20"/>
        </w:rPr>
        <w:t>,</w:t>
      </w:r>
      <w:r w:rsidR="0085586B" w:rsidRPr="0085586B">
        <w:rPr>
          <w:rFonts w:hint="eastAsia"/>
          <w:color w:val="000000" w:themeColor="text1"/>
          <w:sz w:val="20"/>
        </w:rPr>
        <w:t>および主観的評価を分析する</w:t>
      </w:r>
      <w:r w:rsidR="00BB3F59">
        <w:rPr>
          <w:rFonts w:hint="eastAsia"/>
          <w:color w:val="000000" w:themeColor="text1"/>
          <w:sz w:val="20"/>
        </w:rPr>
        <w:t>.</w:t>
      </w:r>
      <w:r w:rsidR="0085586B" w:rsidRPr="0085586B">
        <w:rPr>
          <w:rFonts w:hint="eastAsia"/>
          <w:color w:val="000000" w:themeColor="text1"/>
          <w:sz w:val="20"/>
        </w:rPr>
        <w:t>これらの検証を通じて</w:t>
      </w:r>
      <w:r w:rsidR="00BB3F59">
        <w:rPr>
          <w:rFonts w:hint="eastAsia"/>
          <w:color w:val="000000" w:themeColor="text1"/>
          <w:sz w:val="20"/>
        </w:rPr>
        <w:t>,</w:t>
      </w:r>
      <w:r w:rsidR="00E50253">
        <w:rPr>
          <w:rFonts w:hint="eastAsia"/>
          <w:color w:val="000000" w:themeColor="text1"/>
          <w:sz w:val="20"/>
        </w:rPr>
        <w:t>仰臥位姿勢における</w:t>
      </w:r>
      <w:r w:rsidR="0085586B" w:rsidRPr="0085586B">
        <w:rPr>
          <w:rFonts w:hint="eastAsia"/>
          <w:color w:val="000000" w:themeColor="text1"/>
          <w:sz w:val="20"/>
        </w:rPr>
        <w:t>VR</w:t>
      </w:r>
      <w:r w:rsidR="0085586B" w:rsidRPr="0085586B">
        <w:rPr>
          <w:rFonts w:hint="eastAsia"/>
          <w:color w:val="000000" w:themeColor="text1"/>
          <w:sz w:val="20"/>
        </w:rPr>
        <w:t>インターフェ</w:t>
      </w:r>
      <w:r w:rsidR="003459FE">
        <w:rPr>
          <w:rFonts w:hint="eastAsia"/>
          <w:color w:val="000000" w:themeColor="text1"/>
          <w:sz w:val="20"/>
        </w:rPr>
        <w:t>イ</w:t>
      </w:r>
      <w:r w:rsidR="0085586B" w:rsidRPr="0085586B">
        <w:rPr>
          <w:rFonts w:hint="eastAsia"/>
          <w:color w:val="000000" w:themeColor="text1"/>
          <w:sz w:val="20"/>
        </w:rPr>
        <w:t>ス設計</w:t>
      </w:r>
      <w:r w:rsidR="00235B73">
        <w:rPr>
          <w:rFonts w:hint="eastAsia"/>
          <w:color w:val="000000" w:themeColor="text1"/>
          <w:sz w:val="20"/>
        </w:rPr>
        <w:t>や利用</w:t>
      </w:r>
      <w:r w:rsidR="0085586B" w:rsidRPr="0085586B">
        <w:rPr>
          <w:rFonts w:hint="eastAsia"/>
          <w:color w:val="000000" w:themeColor="text1"/>
          <w:sz w:val="20"/>
        </w:rPr>
        <w:t>のための</w:t>
      </w:r>
      <w:r w:rsidR="00235B73">
        <w:rPr>
          <w:rFonts w:hint="eastAsia"/>
          <w:color w:val="000000" w:themeColor="text1"/>
          <w:sz w:val="20"/>
        </w:rPr>
        <w:t>ガイドライン</w:t>
      </w:r>
      <w:r w:rsidR="0085586B" w:rsidRPr="0085586B">
        <w:rPr>
          <w:rFonts w:hint="eastAsia"/>
          <w:color w:val="000000" w:themeColor="text1"/>
          <w:sz w:val="20"/>
        </w:rPr>
        <w:t>を導出することを目指す</w:t>
      </w:r>
      <w:r w:rsidR="00BB3F59">
        <w:rPr>
          <w:rFonts w:hint="eastAsia"/>
          <w:color w:val="000000" w:themeColor="text1"/>
          <w:sz w:val="20"/>
        </w:rPr>
        <w:t>.</w:t>
      </w:r>
    </w:p>
    <w:p w14:paraId="067D49EB" w14:textId="77777777" w:rsidR="004B60D7" w:rsidRPr="00796DDE" w:rsidRDefault="004B60D7" w:rsidP="0085586B">
      <w:pPr>
        <w:rPr>
          <w:color w:val="000000" w:themeColor="text1"/>
          <w:sz w:val="20"/>
        </w:rPr>
      </w:pPr>
    </w:p>
    <w:p w14:paraId="15061DD9" w14:textId="0B819534" w:rsidR="00186034" w:rsidRPr="00FB1063" w:rsidRDefault="00E6143F" w:rsidP="00951CAF">
      <w:pPr>
        <w:spacing w:afterLines="100" w:after="291"/>
        <w:rPr>
          <w:rFonts w:ascii="ＭＳ ゴシック" w:eastAsia="ＭＳ ゴシック" w:hAnsi="ＭＳ ゴシック"/>
          <w:b/>
          <w:color w:val="000000" w:themeColor="text1"/>
          <w:sz w:val="22"/>
        </w:rPr>
      </w:pPr>
      <w:r w:rsidRPr="00FB1063">
        <w:rPr>
          <w:rFonts w:hAnsi="ＭＳ 明朝" w:hint="eastAsia"/>
          <w:b/>
          <w:color w:val="000000" w:themeColor="text1"/>
          <w:sz w:val="22"/>
        </w:rPr>
        <w:t>2</w:t>
      </w:r>
      <w:r w:rsidR="00186034" w:rsidRPr="00FB1063">
        <w:rPr>
          <w:rFonts w:hAnsi="ＭＳ 明朝" w:hint="eastAsia"/>
          <w:b/>
          <w:color w:val="000000" w:themeColor="text1"/>
          <w:sz w:val="22"/>
        </w:rPr>
        <w:t xml:space="preserve">. </w:t>
      </w:r>
      <w:r w:rsidR="008C36DB" w:rsidRPr="008C36DB">
        <w:rPr>
          <w:rFonts w:hAnsi="ＭＳ 明朝"/>
          <w:b/>
          <w:color w:val="000000" w:themeColor="text1"/>
          <w:sz w:val="22"/>
        </w:rPr>
        <w:t>実験</w:t>
      </w:r>
      <w:r w:rsidR="008C36DB" w:rsidRPr="008C36DB">
        <w:rPr>
          <w:rFonts w:hAnsi="ＭＳ 明朝"/>
          <w:b/>
          <w:color w:val="000000" w:themeColor="text1"/>
          <w:sz w:val="22"/>
        </w:rPr>
        <w:t>1</w:t>
      </w:r>
      <w:r w:rsidR="008C36DB" w:rsidRPr="008C36DB">
        <w:rPr>
          <w:rFonts w:hAnsi="ＭＳ 明朝"/>
          <w:b/>
          <w:color w:val="000000" w:themeColor="text1"/>
          <w:sz w:val="22"/>
        </w:rPr>
        <w:t>：背中角度の違いによる</w:t>
      </w:r>
      <w:r w:rsidR="008C36DB">
        <w:rPr>
          <w:rFonts w:hAnsi="ＭＳ 明朝"/>
          <w:b/>
          <w:color w:val="000000" w:themeColor="text1"/>
          <w:sz w:val="22"/>
        </w:rPr>
        <w:t>VR</w:t>
      </w:r>
      <w:r w:rsidR="008C36DB">
        <w:rPr>
          <w:rFonts w:hAnsi="ＭＳ 明朝" w:hint="eastAsia"/>
          <w:b/>
          <w:color w:val="000000" w:themeColor="text1"/>
          <w:sz w:val="22"/>
        </w:rPr>
        <w:t>インタラクション</w:t>
      </w:r>
      <w:r w:rsidR="008C36DB" w:rsidRPr="008C36DB">
        <w:rPr>
          <w:rFonts w:hAnsi="ＭＳ 明朝"/>
          <w:b/>
          <w:color w:val="000000" w:themeColor="text1"/>
          <w:sz w:val="22"/>
        </w:rPr>
        <w:t>特性の比較</w:t>
      </w:r>
    </w:p>
    <w:p w14:paraId="1D0B5DDF" w14:textId="02363C44" w:rsidR="003E69F7" w:rsidRDefault="00186034" w:rsidP="00985F78">
      <w:pPr>
        <w:spacing w:afterLines="100" w:after="291"/>
        <w:rPr>
          <w:rFonts w:asciiTheme="minorEastAsia" w:eastAsiaTheme="minorEastAsia" w:hAnsiTheme="minorEastAsia"/>
          <w:bCs/>
          <w:color w:val="000000" w:themeColor="text1"/>
          <w:sz w:val="20"/>
        </w:rPr>
      </w:pPr>
      <w:r w:rsidRPr="00FB1063">
        <w:rPr>
          <w:rFonts w:ascii="Times New Roman" w:eastAsia="ＭＳ ゴシック" w:hAnsi="Times New Roman"/>
          <w:b/>
          <w:color w:val="000000" w:themeColor="text1"/>
          <w:sz w:val="20"/>
        </w:rPr>
        <w:t>2-1.</w:t>
      </w:r>
      <w:r w:rsidRPr="00FB1063">
        <w:rPr>
          <w:rFonts w:ascii="ＭＳ ゴシック" w:eastAsia="ＭＳ ゴシック" w:hAnsi="ＭＳ ゴシック" w:hint="eastAsia"/>
          <w:b/>
          <w:color w:val="000000" w:themeColor="text1"/>
          <w:sz w:val="20"/>
        </w:rPr>
        <w:t xml:space="preserve"> </w:t>
      </w:r>
      <w:r w:rsidR="002F7D39">
        <w:rPr>
          <w:rFonts w:ascii="ＭＳ ゴシック" w:eastAsia="ＭＳ ゴシック" w:hAnsi="ＭＳ ゴシック" w:hint="eastAsia"/>
          <w:b/>
          <w:color w:val="000000" w:themeColor="text1"/>
          <w:sz w:val="20"/>
        </w:rPr>
        <w:t>目的と</w:t>
      </w:r>
      <w:r w:rsidR="004A7435">
        <w:rPr>
          <w:rFonts w:ascii="ＭＳ ゴシック" w:eastAsia="ＭＳ ゴシック" w:hAnsi="ＭＳ ゴシック" w:hint="eastAsia"/>
          <w:b/>
          <w:color w:val="000000" w:themeColor="text1"/>
          <w:sz w:val="20"/>
        </w:rPr>
        <w:t>方法</w:t>
      </w:r>
    </w:p>
    <w:p w14:paraId="39008995" w14:textId="7C1613D6" w:rsidR="006E1E0E" w:rsidRPr="006E1E0E" w:rsidRDefault="005D1BBF" w:rsidP="002F5485">
      <w:pPr>
        <w:rPr>
          <w:rFonts w:asciiTheme="minorEastAsia" w:eastAsiaTheme="minorEastAsia" w:hAnsiTheme="minorEastAsia"/>
          <w:bCs/>
          <w:color w:val="000000" w:themeColor="text1"/>
          <w:sz w:val="20"/>
        </w:rPr>
      </w:pPr>
      <w:r>
        <w:rPr>
          <w:rFonts w:asciiTheme="minorEastAsia" w:eastAsiaTheme="minorEastAsia" w:hAnsiTheme="minorEastAsia" w:hint="eastAsia"/>
          <w:bCs/>
          <w:color w:val="000000" w:themeColor="text1"/>
          <w:sz w:val="20"/>
        </w:rPr>
        <w:t xml:space="preserve">　</w:t>
      </w:r>
      <w:r w:rsidR="00E375B5" w:rsidRPr="00E375B5">
        <w:rPr>
          <w:rFonts w:asciiTheme="minorEastAsia" w:eastAsiaTheme="minorEastAsia" w:hAnsiTheme="minorEastAsia"/>
          <w:bCs/>
          <w:color w:val="000000" w:themeColor="text1"/>
          <w:sz w:val="20"/>
        </w:rPr>
        <w:t>背中角度の違いが操作反応時間や誤操作</w:t>
      </w:r>
      <w:r w:rsidR="00CF3A3B">
        <w:rPr>
          <w:rFonts w:asciiTheme="minorEastAsia" w:eastAsiaTheme="minorEastAsia" w:hAnsiTheme="minorEastAsia"/>
          <w:bCs/>
          <w:color w:val="000000" w:themeColor="text1"/>
          <w:sz w:val="20"/>
        </w:rPr>
        <w:t>,</w:t>
      </w:r>
      <w:r w:rsidR="00E375B5" w:rsidRPr="00E375B5">
        <w:rPr>
          <w:rFonts w:asciiTheme="minorEastAsia" w:eastAsiaTheme="minorEastAsia" w:hAnsiTheme="minorEastAsia"/>
          <w:bCs/>
          <w:color w:val="000000" w:themeColor="text1"/>
          <w:sz w:val="20"/>
        </w:rPr>
        <w:t>頭部運動</w:t>
      </w:r>
      <w:r w:rsidR="00CF3A3B">
        <w:rPr>
          <w:rFonts w:asciiTheme="minorEastAsia" w:eastAsiaTheme="minorEastAsia" w:hAnsiTheme="minorEastAsia"/>
          <w:bCs/>
          <w:color w:val="000000" w:themeColor="text1"/>
          <w:sz w:val="20"/>
        </w:rPr>
        <w:t>,</w:t>
      </w:r>
      <w:r w:rsidR="00E375B5" w:rsidRPr="00E375B5">
        <w:rPr>
          <w:rFonts w:asciiTheme="minorEastAsia" w:eastAsiaTheme="minorEastAsia" w:hAnsiTheme="minorEastAsia"/>
          <w:bCs/>
          <w:color w:val="000000" w:themeColor="text1"/>
          <w:sz w:val="20"/>
        </w:rPr>
        <w:t>およびVR酔いに与える影響を明らかにするため</w:t>
      </w:r>
      <w:r w:rsidR="00CF3A3B">
        <w:rPr>
          <w:rFonts w:asciiTheme="minorEastAsia" w:eastAsiaTheme="minorEastAsia" w:hAnsiTheme="minorEastAsia"/>
          <w:bCs/>
          <w:color w:val="000000" w:themeColor="text1"/>
          <w:sz w:val="20"/>
        </w:rPr>
        <w:t>,</w:t>
      </w:r>
      <w:r w:rsidR="00E375B5" w:rsidRPr="00E375B5">
        <w:rPr>
          <w:rFonts w:asciiTheme="minorEastAsia" w:eastAsiaTheme="minorEastAsia" w:hAnsiTheme="minorEastAsia"/>
          <w:bCs/>
          <w:color w:val="000000" w:themeColor="text1"/>
          <w:sz w:val="20"/>
        </w:rPr>
        <w:t>本実験では座位</w:t>
      </w:r>
      <w:r w:rsidR="00CF3A3B">
        <w:rPr>
          <w:rFonts w:asciiTheme="minorEastAsia" w:eastAsiaTheme="minorEastAsia" w:hAnsiTheme="minorEastAsia"/>
          <w:bCs/>
          <w:color w:val="000000" w:themeColor="text1"/>
          <w:sz w:val="20"/>
        </w:rPr>
        <w:t>,</w:t>
      </w:r>
      <w:r w:rsidR="00E375B5" w:rsidRPr="00E375B5">
        <w:rPr>
          <w:rFonts w:asciiTheme="minorEastAsia" w:eastAsiaTheme="minorEastAsia" w:hAnsiTheme="minorEastAsia"/>
          <w:bCs/>
          <w:color w:val="000000" w:themeColor="text1"/>
          <w:sz w:val="20"/>
        </w:rPr>
        <w:t>半座位</w:t>
      </w:r>
      <w:r w:rsidR="00CF3A3B">
        <w:rPr>
          <w:rFonts w:asciiTheme="minorEastAsia" w:eastAsiaTheme="minorEastAsia" w:hAnsiTheme="minorEastAsia"/>
          <w:bCs/>
          <w:color w:val="000000" w:themeColor="text1"/>
          <w:sz w:val="20"/>
        </w:rPr>
        <w:t>,</w:t>
      </w:r>
      <w:r w:rsidR="00E375B5" w:rsidRPr="00E375B5">
        <w:rPr>
          <w:rFonts w:asciiTheme="minorEastAsia" w:eastAsiaTheme="minorEastAsia" w:hAnsiTheme="minorEastAsia"/>
          <w:bCs/>
          <w:color w:val="000000" w:themeColor="text1"/>
          <w:sz w:val="20"/>
        </w:rPr>
        <w:t>仰臥位の3条件を比較検討した</w:t>
      </w:r>
      <w:r w:rsidR="00CF3A3B">
        <w:rPr>
          <w:rFonts w:asciiTheme="minorEastAsia" w:eastAsiaTheme="minorEastAsia" w:hAnsiTheme="minorEastAsia"/>
          <w:bCs/>
          <w:color w:val="000000" w:themeColor="text1"/>
          <w:sz w:val="20"/>
        </w:rPr>
        <w:t>.</w:t>
      </w:r>
      <w:r w:rsidR="001C6A63" w:rsidRPr="001C6A63">
        <w:rPr>
          <w:rFonts w:asciiTheme="minorEastAsia" w:eastAsiaTheme="minorEastAsia" w:hAnsiTheme="minorEastAsia"/>
          <w:bCs/>
          <w:color w:val="000000" w:themeColor="text1"/>
          <w:sz w:val="20"/>
        </w:rPr>
        <w:t>これらの条件を選定した理由は</w:t>
      </w:r>
      <w:r w:rsidR="003A06FE">
        <w:rPr>
          <w:rFonts w:asciiTheme="minorEastAsia" w:eastAsiaTheme="minorEastAsia" w:hAnsiTheme="minorEastAsia"/>
          <w:bCs/>
          <w:color w:val="000000" w:themeColor="text1"/>
          <w:sz w:val="20"/>
        </w:rPr>
        <w:t>,</w:t>
      </w:r>
      <w:r w:rsidR="001C6A63" w:rsidRPr="001C6A63">
        <w:rPr>
          <w:rFonts w:asciiTheme="minorEastAsia" w:eastAsiaTheme="minorEastAsia" w:hAnsiTheme="minorEastAsia"/>
          <w:bCs/>
          <w:color w:val="000000" w:themeColor="text1"/>
          <w:sz w:val="20"/>
        </w:rPr>
        <w:t>垂直な座位から水平な仰臥位に至るまでの姿勢の連続的な変化が</w:t>
      </w:r>
      <w:r w:rsidR="003A06FE">
        <w:rPr>
          <w:rFonts w:asciiTheme="minorEastAsia" w:eastAsiaTheme="minorEastAsia" w:hAnsiTheme="minorEastAsia"/>
          <w:bCs/>
          <w:color w:val="000000" w:themeColor="text1"/>
          <w:sz w:val="20"/>
        </w:rPr>
        <w:t>,</w:t>
      </w:r>
      <w:r w:rsidR="001C6A63" w:rsidRPr="001C6A63">
        <w:rPr>
          <w:rFonts w:asciiTheme="minorEastAsia" w:eastAsiaTheme="minorEastAsia" w:hAnsiTheme="minorEastAsia"/>
          <w:bCs/>
          <w:color w:val="000000" w:themeColor="text1"/>
          <w:sz w:val="20"/>
        </w:rPr>
        <w:t>インタラクション</w:t>
      </w:r>
      <w:r w:rsidR="00FC7889">
        <w:rPr>
          <w:rFonts w:asciiTheme="minorEastAsia" w:eastAsiaTheme="minorEastAsia" w:hAnsiTheme="minorEastAsia" w:hint="eastAsia"/>
          <w:bCs/>
          <w:color w:val="000000" w:themeColor="text1"/>
          <w:sz w:val="20"/>
        </w:rPr>
        <w:t>特性</w:t>
      </w:r>
      <w:r w:rsidR="001C6A63" w:rsidRPr="001C6A63">
        <w:rPr>
          <w:rFonts w:asciiTheme="minorEastAsia" w:eastAsiaTheme="minorEastAsia" w:hAnsiTheme="minorEastAsia"/>
          <w:bCs/>
          <w:color w:val="000000" w:themeColor="text1"/>
          <w:sz w:val="20"/>
        </w:rPr>
        <w:t>に与える影響を段階的に評価するためである</w:t>
      </w:r>
      <w:r w:rsidR="003A06FE">
        <w:rPr>
          <w:rFonts w:asciiTheme="minorEastAsia" w:eastAsiaTheme="minorEastAsia" w:hAnsiTheme="minorEastAsia"/>
          <w:bCs/>
          <w:color w:val="000000" w:themeColor="text1"/>
          <w:sz w:val="20"/>
        </w:rPr>
        <w:t>.</w:t>
      </w:r>
      <w:r w:rsidR="00B27CE9">
        <w:rPr>
          <w:rFonts w:asciiTheme="minorEastAsia" w:eastAsiaTheme="minorEastAsia" w:hAnsiTheme="minorEastAsia" w:hint="eastAsia"/>
          <w:bCs/>
          <w:color w:val="000000" w:themeColor="text1"/>
          <w:sz w:val="20"/>
        </w:rPr>
        <w:t>座位</w:t>
      </w:r>
      <w:r w:rsidR="00B27CE9">
        <w:rPr>
          <w:rFonts w:asciiTheme="minorEastAsia" w:eastAsiaTheme="minorEastAsia" w:hAnsiTheme="minorEastAsia"/>
          <w:bCs/>
          <w:color w:val="000000" w:themeColor="text1"/>
          <w:sz w:val="20"/>
        </w:rPr>
        <w:t>,</w:t>
      </w:r>
      <w:r w:rsidR="00B27CE9">
        <w:rPr>
          <w:rFonts w:asciiTheme="minorEastAsia" w:eastAsiaTheme="minorEastAsia" w:hAnsiTheme="minorEastAsia" w:hint="eastAsia"/>
          <w:bCs/>
          <w:color w:val="000000" w:themeColor="text1"/>
          <w:sz w:val="20"/>
        </w:rPr>
        <w:t>半座位</w:t>
      </w:r>
      <w:r w:rsidR="00B27CE9">
        <w:rPr>
          <w:rFonts w:asciiTheme="minorEastAsia" w:eastAsiaTheme="minorEastAsia" w:hAnsiTheme="minorEastAsia"/>
          <w:bCs/>
          <w:color w:val="000000" w:themeColor="text1"/>
          <w:sz w:val="20"/>
        </w:rPr>
        <w:t>,</w:t>
      </w:r>
      <w:r w:rsidR="00B27CE9">
        <w:rPr>
          <w:rFonts w:asciiTheme="minorEastAsia" w:eastAsiaTheme="minorEastAsia" w:hAnsiTheme="minorEastAsia" w:hint="eastAsia"/>
          <w:bCs/>
          <w:color w:val="000000" w:themeColor="text1"/>
          <w:sz w:val="20"/>
        </w:rPr>
        <w:t>仰臥位</w:t>
      </w:r>
      <w:r w:rsidR="00E1240F">
        <w:rPr>
          <w:rFonts w:asciiTheme="minorEastAsia" w:eastAsiaTheme="minorEastAsia" w:hAnsiTheme="minorEastAsia" w:hint="eastAsia"/>
          <w:bCs/>
          <w:color w:val="000000" w:themeColor="text1"/>
          <w:sz w:val="20"/>
        </w:rPr>
        <w:t>の３</w:t>
      </w:r>
      <w:r w:rsidR="003C1BA0">
        <w:rPr>
          <w:rFonts w:asciiTheme="minorEastAsia" w:eastAsiaTheme="minorEastAsia" w:hAnsiTheme="minorEastAsia" w:hint="eastAsia"/>
          <w:bCs/>
          <w:color w:val="000000" w:themeColor="text1"/>
          <w:sz w:val="20"/>
        </w:rPr>
        <w:t>つの体位</w:t>
      </w:r>
      <w:r w:rsidR="00E1240F">
        <w:rPr>
          <w:rFonts w:asciiTheme="minorEastAsia" w:eastAsiaTheme="minorEastAsia" w:hAnsiTheme="minorEastAsia" w:hint="eastAsia"/>
          <w:bCs/>
          <w:color w:val="000000" w:themeColor="text1"/>
          <w:sz w:val="20"/>
        </w:rPr>
        <w:t>条件</w:t>
      </w:r>
      <w:r w:rsidR="00A90E3D">
        <w:rPr>
          <w:rFonts w:asciiTheme="minorEastAsia" w:eastAsiaTheme="minorEastAsia" w:hAnsiTheme="minorEastAsia" w:hint="eastAsia"/>
          <w:bCs/>
          <w:color w:val="000000" w:themeColor="text1"/>
          <w:sz w:val="20"/>
        </w:rPr>
        <w:t>を</w:t>
      </w:r>
      <w:r w:rsidR="006E1E0E">
        <w:rPr>
          <w:rFonts w:asciiTheme="minorEastAsia" w:eastAsiaTheme="minorEastAsia" w:hAnsiTheme="minorEastAsia" w:hint="eastAsia"/>
          <w:bCs/>
          <w:color w:val="000000" w:themeColor="text1"/>
          <w:sz w:val="20"/>
        </w:rPr>
        <w:t>図１に示す</w:t>
      </w:r>
      <w:r w:rsidR="006E1E0E">
        <w:rPr>
          <w:rFonts w:asciiTheme="minorEastAsia" w:eastAsiaTheme="minorEastAsia" w:hAnsiTheme="minorEastAsia"/>
          <w:bCs/>
          <w:color w:val="000000" w:themeColor="text1"/>
          <w:sz w:val="20"/>
        </w:rPr>
        <w:t>.</w:t>
      </w:r>
    </w:p>
    <w:commentRangeStart w:id="4"/>
    <w:p w14:paraId="417D021B" w14:textId="0823793F" w:rsidR="005643A5" w:rsidRDefault="00B65A0B" w:rsidP="002F5485">
      <w:pPr>
        <w:rPr>
          <w:rFonts w:asciiTheme="minorEastAsia" w:eastAsiaTheme="minorEastAsia" w:hAnsiTheme="minorEastAsia"/>
          <w:bCs/>
          <w:color w:val="000000" w:themeColor="text1"/>
          <w:sz w:val="20"/>
        </w:rPr>
      </w:pPr>
      <w:r>
        <w:rPr>
          <w:rFonts w:asciiTheme="minorEastAsia" w:eastAsiaTheme="minorEastAsia" w:hAnsiTheme="minorEastAsia" w:hint="eastAsia"/>
          <w:bCs/>
          <w:noProof/>
          <w:color w:val="000000" w:themeColor="text1"/>
          <w:sz w:val="20"/>
        </w:rPr>
        <mc:AlternateContent>
          <mc:Choice Requires="wpg">
            <w:drawing>
              <wp:inline distT="0" distB="0" distL="0" distR="0" wp14:anchorId="53EF1EAE" wp14:editId="2BA2033A">
                <wp:extent cx="2942590" cy="1484984"/>
                <wp:effectExtent l="0" t="0" r="0" b="1270"/>
                <wp:docPr id="2021494559" name="グループ化 6"/>
                <wp:cNvGraphicFramePr/>
                <a:graphic xmlns:a="http://schemas.openxmlformats.org/drawingml/2006/main">
                  <a:graphicData uri="http://schemas.microsoft.com/office/word/2010/wordprocessingGroup">
                    <wpg:wgp>
                      <wpg:cNvGrpSpPr/>
                      <wpg:grpSpPr>
                        <a:xfrm>
                          <a:off x="0" y="0"/>
                          <a:ext cx="2942590" cy="1484984"/>
                          <a:chOff x="-137956" y="-109651"/>
                          <a:chExt cx="3216098" cy="1578832"/>
                        </a:xfrm>
                      </wpg:grpSpPr>
                      <wps:wsp>
                        <wps:cNvPr id="1913042373" name="テキスト ボックス 5"/>
                        <wps:cNvSpPr txBox="1"/>
                        <wps:spPr>
                          <a:xfrm>
                            <a:off x="-137953" y="1079671"/>
                            <a:ext cx="3216095" cy="389510"/>
                          </a:xfrm>
                          <a:prstGeom prst="rect">
                            <a:avLst/>
                          </a:prstGeom>
                          <a:solidFill>
                            <a:schemeClr val="lt1"/>
                          </a:solidFill>
                          <a:ln w="6350">
                            <a:noFill/>
                          </a:ln>
                        </wps:spPr>
                        <wps:txbx>
                          <w:txbxContent>
                            <w:p w14:paraId="2646E09C" w14:textId="21BA96D2" w:rsidR="00806123" w:rsidRDefault="00806123" w:rsidP="00B65A0B">
                              <w:pPr>
                                <w:jc w:val="center"/>
                                <w:rPr>
                                  <w:sz w:val="20"/>
                                  <w:szCs w:val="20"/>
                                </w:rPr>
                              </w:pPr>
                              <w:r w:rsidRPr="00450790">
                                <w:rPr>
                                  <w:rFonts w:hint="eastAsia"/>
                                  <w:sz w:val="20"/>
                                  <w:szCs w:val="20"/>
                                </w:rPr>
                                <w:t>図１</w:t>
                              </w:r>
                              <w:r>
                                <w:rPr>
                                  <w:sz w:val="20"/>
                                  <w:szCs w:val="20"/>
                                </w:rPr>
                                <w:t xml:space="preserve"> </w:t>
                              </w:r>
                              <w:r>
                                <w:rPr>
                                  <w:rFonts w:hint="eastAsia"/>
                                  <w:sz w:val="20"/>
                                  <w:szCs w:val="20"/>
                                </w:rPr>
                                <w:t>体位条件</w:t>
                              </w:r>
                            </w:p>
                            <w:p w14:paraId="0E38C903" w14:textId="07C9B257" w:rsidR="00806123" w:rsidRPr="00450790" w:rsidRDefault="00806123" w:rsidP="00B65A0B">
                              <w:pPr>
                                <w:jc w:val="center"/>
                                <w:rPr>
                                  <w:sz w:val="20"/>
                                  <w:szCs w:val="20"/>
                                </w:rPr>
                              </w:pPr>
                              <w:r>
                                <w:rPr>
                                  <w:rFonts w:hint="eastAsia"/>
                                  <w:sz w:val="20"/>
                                  <w:szCs w:val="20"/>
                                </w:rPr>
                                <w:t xml:space="preserve">Fig.1 </w:t>
                              </w:r>
                              <w:r>
                                <w:rPr>
                                  <w:sz w:val="20"/>
                                  <w:szCs w:val="20"/>
                                </w:rPr>
                                <w:t>Experimental Condition in body position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873437157" name="図 9"/>
                          <pic:cNvPicPr>
                            <a:picLocks noChangeAspect="1"/>
                          </pic:cNvPicPr>
                        </pic:nvPicPr>
                        <pic:blipFill>
                          <a:blip r:embed="rId12" cstate="print">
                            <a:extLst>
                              <a:ext uri="{28A0092B-C50C-407E-A947-70E740481C1C}">
                                <a14:useLocalDpi xmlns:a14="http://schemas.microsoft.com/office/drawing/2010/main"/>
                              </a:ext>
                            </a:extLst>
                          </a:blip>
                          <a:srcRect/>
                          <a:stretch/>
                        </pic:blipFill>
                        <pic:spPr>
                          <a:xfrm>
                            <a:off x="-137956" y="-109651"/>
                            <a:ext cx="3107084" cy="1182112"/>
                          </a:xfrm>
                          <a:prstGeom prst="rect">
                            <a:avLst/>
                          </a:prstGeom>
                        </pic:spPr>
                      </pic:pic>
                    </wpg:wgp>
                  </a:graphicData>
                </a:graphic>
              </wp:inline>
            </w:drawing>
          </mc:Choice>
          <mc:Fallback>
            <w:pict>
              <v:group w14:anchorId="53EF1EAE" id="グループ化 6" o:spid="_x0000_s1029" style="width:231.7pt;height:116.95pt;mso-position-horizontal-relative:char;mso-position-vertical-relative:line" coordorigin="-1379,-1096" coordsize="32160,157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">
                <v:shape id="テキスト ボックス 5" o:spid="_x0000_s1030" type="#_x0000_t202" style="position:absolute;left:-1379;top:10796;width:32160;height:38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" fillcolor="white [3201]" stroked="f" strokeweight=".5pt">
                  <v:textbox inset="0,0,0,0">
                    <w:txbxContent>
                      <w:p w14:paraId="2646E09C" w14:textId="21BA96D2" w:rsidR="00806123" w:rsidRDefault="00806123" w:rsidP="00B65A0B">
                        <w:pPr>
                          <w:jc w:val="center"/>
                          <w:rPr>
                            <w:sz w:val="20"/>
                            <w:szCs w:val="20"/>
                          </w:rPr>
                        </w:pPr>
                        <w:r w:rsidRPr="00450790">
                          <w:rPr>
                            <w:rFonts w:hint="eastAsia"/>
                            <w:sz w:val="20"/>
                            <w:szCs w:val="20"/>
                          </w:rPr>
                          <w:t>図１</w:t>
                        </w:r>
                        <w:r>
                          <w:rPr>
                            <w:sz w:val="20"/>
                            <w:szCs w:val="20"/>
                          </w:rPr>
                          <w:t xml:space="preserve"> </w:t>
                        </w:r>
                        <w:r>
                          <w:rPr>
                            <w:rFonts w:hint="eastAsia"/>
                            <w:sz w:val="20"/>
                            <w:szCs w:val="20"/>
                          </w:rPr>
                          <w:t>体位条件</w:t>
                        </w:r>
                      </w:p>
                      <w:p w14:paraId="0E38C903" w14:textId="07C9B257" w:rsidR="00806123" w:rsidRPr="00450790" w:rsidRDefault="00806123" w:rsidP="00B65A0B">
                        <w:pPr>
                          <w:jc w:val="center"/>
                          <w:rPr>
                            <w:sz w:val="20"/>
                            <w:szCs w:val="20"/>
                          </w:rPr>
                        </w:pPr>
                        <w:r>
                          <w:rPr>
                            <w:rFonts w:hint="eastAsia"/>
                            <w:sz w:val="20"/>
                            <w:szCs w:val="20"/>
                          </w:rPr>
                          <w:t xml:space="preserve">Fig.1 </w:t>
                        </w:r>
                        <w:r>
                          <w:rPr>
                            <w:sz w:val="20"/>
                            <w:szCs w:val="20"/>
                          </w:rPr>
                          <w:t>Experimental Condition in body position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9" o:spid="_x0000_s1031" type="#_x0000_t75" style="position:absolute;left:-1379;top:-1096;width:31070;height:118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">
                  <v:imagedata r:id="rId13" o:title=""/>
                </v:shape>
                <w10:anchorlock/>
              </v:group>
            </w:pict>
          </mc:Fallback>
        </mc:AlternateContent>
      </w:r>
      <w:commentRangeEnd w:id="4"/>
      <w:r w:rsidR="00E8080D">
        <w:rPr>
          <w:rStyle w:val="aff6"/>
        </w:rPr>
        <w:commentReference w:id="4"/>
      </w:r>
    </w:p>
    <w:p w14:paraId="6D36B0CC" w14:textId="0865CE4A" w:rsidR="007D37E6" w:rsidRDefault="003574D5" w:rsidP="009F4EA0">
      <w:pPr>
        <w:rPr>
          <w:rFonts w:asciiTheme="minorEastAsia" w:eastAsiaTheme="minorEastAsia" w:hAnsiTheme="minorEastAsia"/>
          <w:bCs/>
          <w:color w:val="000000" w:themeColor="text1"/>
          <w:sz w:val="20"/>
        </w:rPr>
      </w:pPr>
      <w:ins w:id="5" w:author="作成者">
        <w:r>
          <w:rPr>
            <w:rFonts w:asciiTheme="minorEastAsia" w:eastAsiaTheme="minorEastAsia" w:hAnsiTheme="minorEastAsia" w:hint="eastAsia"/>
            <w:bCs/>
            <w:noProof/>
            <w:color w:val="000000" w:themeColor="text1"/>
            <w:sz w:val="20"/>
          </w:rPr>
          <mc:AlternateContent>
            <mc:Choice Requires="wpg">
              <w:drawing>
                <wp:anchor distT="0" distB="0" distL="114300" distR="114300" simplePos="0" relativeHeight="251661312" behindDoc="0" locked="0" layoutInCell="1" allowOverlap="1" wp14:anchorId="60D82B55" wp14:editId="3884AD1D">
                  <wp:simplePos x="0" y="0"/>
                  <wp:positionH relativeFrom="column">
                    <wp:posOffset>3429998</wp:posOffset>
                  </wp:positionH>
                  <wp:positionV relativeFrom="paragraph">
                    <wp:posOffset>639380</wp:posOffset>
                  </wp:positionV>
                  <wp:extent cx="2994206" cy="2035512"/>
                  <wp:effectExtent l="12700" t="12700" r="15875" b="0"/>
                  <wp:wrapTopAndBottom/>
                  <wp:docPr id="1" name="グループ化 6"/>
                  <wp:cNvGraphicFramePr/>
                  <a:graphic xmlns:a="http://schemas.openxmlformats.org/drawingml/2006/main">
                    <a:graphicData uri="http://schemas.microsoft.com/office/word/2010/wordprocessingGroup">
                      <wpg:wgp>
                        <wpg:cNvGrpSpPr/>
                        <wpg:grpSpPr>
                          <a:xfrm>
                            <a:off x="0" y="0"/>
                            <a:ext cx="2994206" cy="2035512"/>
                            <a:chOff x="-273086" y="-653294"/>
                            <a:chExt cx="3351228" cy="2217766"/>
                          </a:xfrm>
                        </wpg:grpSpPr>
                        <wps:wsp>
                          <wps:cNvPr id="2" name="テキスト ボックス 5"/>
                          <wps:cNvSpPr txBox="1"/>
                          <wps:spPr>
                            <a:xfrm>
                              <a:off x="-137953" y="1181861"/>
                              <a:ext cx="3216095" cy="382611"/>
                            </a:xfrm>
                            <a:prstGeom prst="rect">
                              <a:avLst/>
                            </a:prstGeom>
                            <a:solidFill>
                              <a:schemeClr val="lt1"/>
                            </a:solidFill>
                            <a:ln w="6350">
                              <a:noFill/>
                            </a:ln>
                          </wps:spPr>
                          <wps:txbx>
                            <w:txbxContent>
                              <w:p w14:paraId="04941E15" w14:textId="77777777" w:rsidR="00806123" w:rsidRDefault="00806123" w:rsidP="0017592A">
                                <w:pPr>
                                  <w:jc w:val="center"/>
                                  <w:rPr>
                                    <w:ins w:id="6" w:author="作成者"/>
                                    <w:sz w:val="20"/>
                                    <w:szCs w:val="20"/>
                                  </w:rPr>
                                </w:pPr>
                                <w:r w:rsidRPr="00450790">
                                  <w:rPr>
                                    <w:rFonts w:hint="eastAsia"/>
                                    <w:sz w:val="20"/>
                                    <w:szCs w:val="20"/>
                                  </w:rPr>
                                  <w:t>図</w:t>
                                </w:r>
                                <w:r>
                                  <w:rPr>
                                    <w:rFonts w:hint="eastAsia"/>
                                    <w:sz w:val="20"/>
                                    <w:szCs w:val="20"/>
                                  </w:rPr>
                                  <w:t>２</w:t>
                                </w:r>
                                <w:r>
                                  <w:rPr>
                                    <w:sz w:val="20"/>
                                    <w:szCs w:val="20"/>
                                  </w:rPr>
                                  <w:t xml:space="preserve"> </w:t>
                                </w:r>
                                <w:r>
                                  <w:rPr>
                                    <w:rFonts w:hint="eastAsia"/>
                                    <w:sz w:val="20"/>
                                    <w:szCs w:val="20"/>
                                  </w:rPr>
                                  <w:t>ターゲットの配置</w:t>
                                </w:r>
                              </w:p>
                              <w:p w14:paraId="60A76154" w14:textId="0C144575" w:rsidR="002C367B" w:rsidRPr="00450790" w:rsidRDefault="002C367B" w:rsidP="0017592A">
                                <w:pPr>
                                  <w:jc w:val="center"/>
                                  <w:rPr>
                                    <w:sz w:val="20"/>
                                    <w:szCs w:val="20"/>
                                  </w:rPr>
                                </w:pPr>
                                <w:ins w:id="7" w:author="作成者">
                                  <w:r>
                                    <w:rPr>
                                      <w:rFonts w:hint="eastAsia"/>
                                      <w:sz w:val="20"/>
                                      <w:szCs w:val="20"/>
                                    </w:rPr>
                                    <w:t>Fig.</w:t>
                                  </w:r>
                                  <w:r>
                                    <w:rPr>
                                      <w:sz w:val="20"/>
                                      <w:szCs w:val="20"/>
                                    </w:rPr>
                                    <w:t>2</w:t>
                                  </w:r>
                                  <w:r>
                                    <w:rPr>
                                      <w:rFonts w:hint="eastAsia"/>
                                      <w:sz w:val="20"/>
                                      <w:szCs w:val="20"/>
                                    </w:rPr>
                                    <w:t xml:space="preserve"> </w:t>
                                  </w:r>
                                  <w:r w:rsidR="004F433F" w:rsidRPr="004F433F">
                                    <w:rPr>
                                      <w:sz w:val="20"/>
                                      <w:szCs w:val="20"/>
                                    </w:rPr>
                                    <w:t>Target layout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 name="図 9"/>
                            <pic:cNvPicPr>
                              <a:picLocks noChangeAspect="1"/>
                            </pic:cNvPicPr>
                          </pic:nvPicPr>
                          <pic:blipFill>
                            <a:blip r:embed="rId14" cstate="print">
                              <a:extLst>
                                <a:ext uri="{28A0092B-C50C-407E-A947-70E740481C1C}">
                                  <a14:useLocalDpi xmlns:a14="http://schemas.microsoft.com/office/drawing/2010/main" val="0"/>
                                </a:ext>
                              </a:extLst>
                            </a:blip>
                            <a:srcRect/>
                            <a:stretch/>
                          </pic:blipFill>
                          <pic:spPr>
                            <a:xfrm>
                              <a:off x="-273086" y="-653294"/>
                              <a:ext cx="3351228" cy="1835159"/>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60D82B55" id="_x0000_s1032" style="position:absolute;left:0;text-align:left;margin-left:270.1pt;margin-top:50.35pt;width:235.75pt;height:160.3pt;z-index:251661312;mso-position-horizontal-relative:text;mso-position-vertical-relative:text;mso-width-relative:margin;mso-height-relative:margin" coordorigin="-2730,-6532" coordsize="33512,221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">
                  <v:shapetype id="_x0000_t202" coordsize="21600,21600" o:spt="202" path="m,l,21600r21600,l21600,xe">
                    <v:stroke joinstyle="miter"/>
                    <v:path gradientshapeok="t" o:connecttype="rect"/>
                  </v:shapetype>
                  <v:shape id="テキスト ボックス 5" o:spid="_x0000_s1033" type="#_x0000_t202" style="position:absolute;left:-1379;top:11818;width:32160;height:38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" fillcolor="white [3201]" stroked="f" strokeweight=".5pt">
                    <v:textbox inset="0,0,0,0">
                      <w:txbxContent>
                        <w:p w14:paraId="04941E15" w14:textId="77777777" w:rsidR="00806123" w:rsidRDefault="00806123" w:rsidP="0017592A">
                          <w:pPr>
                            <w:jc w:val="center"/>
                            <w:rPr>
                              <w:ins w:id="8" w:author="作成者"/>
                              <w:sz w:val="20"/>
                              <w:szCs w:val="20"/>
                            </w:rPr>
                          </w:pPr>
                          <w:r w:rsidRPr="00450790">
                            <w:rPr>
                              <w:rFonts w:hint="eastAsia"/>
                              <w:sz w:val="20"/>
                              <w:szCs w:val="20"/>
                            </w:rPr>
                            <w:t>図</w:t>
                          </w:r>
                          <w:r>
                            <w:rPr>
                              <w:rFonts w:hint="eastAsia"/>
                              <w:sz w:val="20"/>
                              <w:szCs w:val="20"/>
                            </w:rPr>
                            <w:t>２</w:t>
                          </w:r>
                          <w:r>
                            <w:rPr>
                              <w:sz w:val="20"/>
                              <w:szCs w:val="20"/>
                            </w:rPr>
                            <w:t xml:space="preserve"> </w:t>
                          </w:r>
                          <w:r>
                            <w:rPr>
                              <w:rFonts w:hint="eastAsia"/>
                              <w:sz w:val="20"/>
                              <w:szCs w:val="20"/>
                            </w:rPr>
                            <w:t>ターゲットの配置</w:t>
                          </w:r>
                        </w:p>
                        <w:p w14:paraId="60A76154" w14:textId="0C144575" w:rsidR="002C367B" w:rsidRPr="00450790" w:rsidRDefault="002C367B" w:rsidP="0017592A">
                          <w:pPr>
                            <w:jc w:val="center"/>
                            <w:rPr>
                              <w:sz w:val="20"/>
                              <w:szCs w:val="20"/>
                            </w:rPr>
                          </w:pPr>
                          <w:ins w:id="9" w:author="作成者">
                            <w:r>
                              <w:rPr>
                                <w:rFonts w:hint="eastAsia"/>
                                <w:sz w:val="20"/>
                                <w:szCs w:val="20"/>
                              </w:rPr>
                              <w:t>Fig.</w:t>
                            </w:r>
                            <w:r>
                              <w:rPr>
                                <w:sz w:val="20"/>
                                <w:szCs w:val="20"/>
                              </w:rPr>
                              <w:t>2</w:t>
                            </w:r>
                            <w:r>
                              <w:rPr>
                                <w:rFonts w:hint="eastAsia"/>
                                <w:sz w:val="20"/>
                                <w:szCs w:val="20"/>
                              </w:rPr>
                              <w:t xml:space="preserve"> </w:t>
                            </w:r>
                            <w:r w:rsidR="004F433F" w:rsidRPr="004F433F">
                              <w:rPr>
                                <w:sz w:val="20"/>
                                <w:szCs w:val="20"/>
                              </w:rPr>
                              <w:t>Target layout</w:t>
                            </w:r>
                          </w:ins>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9" o:spid="_x0000_s1034" type="#_x0000_t75" style="position:absolute;left:-2730;top:-6532;width:33511;height:183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" stroked="t" strokecolor="black [3213]">
                    <v:imagedata r:id="rId15" o:title=""/>
                    <v:path arrowok="t"/>
                  </v:shape>
                  <w10:wrap type="topAndBottom"/>
                </v:group>
              </w:pict>
            </mc:Fallback>
          </mc:AlternateContent>
        </w:r>
      </w:ins>
      <w:r w:rsidR="00482ECA">
        <w:rPr>
          <w:rFonts w:asciiTheme="minorEastAsia" w:eastAsiaTheme="minorEastAsia" w:hAnsiTheme="minorEastAsia" w:hint="eastAsia"/>
          <w:bCs/>
          <w:color w:val="000000" w:themeColor="text1"/>
          <w:sz w:val="20"/>
        </w:rPr>
        <w:t xml:space="preserve">　</w:t>
      </w:r>
      <w:r w:rsidR="00740988" w:rsidRPr="00740988">
        <w:rPr>
          <w:rFonts w:asciiTheme="minorEastAsia" w:eastAsiaTheme="minorEastAsia" w:hAnsiTheme="minorEastAsia" w:hint="eastAsia"/>
          <w:bCs/>
          <w:color w:val="000000" w:themeColor="text1"/>
          <w:sz w:val="20"/>
        </w:rPr>
        <w:t>本実験</w:t>
      </w:r>
      <w:r w:rsidR="0017592A">
        <w:rPr>
          <w:rFonts w:asciiTheme="minorEastAsia" w:eastAsiaTheme="minorEastAsia" w:hAnsiTheme="minorEastAsia" w:hint="eastAsia"/>
          <w:bCs/>
          <w:color w:val="000000" w:themeColor="text1"/>
          <w:sz w:val="20"/>
        </w:rPr>
        <w:t>の主な実験条件を表1に示す</w:t>
      </w:r>
      <w:del w:id="8" w:author="作成者">
        <w:r w:rsidR="0017592A" w:rsidDel="00B434C5">
          <w:rPr>
            <w:rFonts w:asciiTheme="minorEastAsia" w:eastAsiaTheme="minorEastAsia" w:hAnsiTheme="minorEastAsia" w:hint="eastAsia"/>
            <w:bCs/>
            <w:color w:val="000000" w:themeColor="text1"/>
            <w:sz w:val="20"/>
          </w:rPr>
          <w:delText>。</w:delText>
        </w:r>
      </w:del>
      <w:ins w:id="9" w:author="作成者">
        <w:r w:rsidR="00B434C5">
          <w:rPr>
            <w:rFonts w:asciiTheme="minorEastAsia" w:eastAsiaTheme="minorEastAsia" w:hAnsiTheme="minorEastAsia" w:hint="eastAsia"/>
            <w:bCs/>
            <w:color w:val="000000" w:themeColor="text1"/>
            <w:sz w:val="20"/>
          </w:rPr>
          <w:t>.</w:t>
        </w:r>
      </w:ins>
      <w:r w:rsidR="0017592A">
        <w:rPr>
          <w:rFonts w:asciiTheme="minorEastAsia" w:eastAsiaTheme="minorEastAsia" w:hAnsiTheme="minorEastAsia" w:hint="eastAsia"/>
          <w:bCs/>
          <w:color w:val="000000" w:themeColor="text1"/>
          <w:sz w:val="20"/>
        </w:rPr>
        <w:t>実験参加者は大学生12名とした</w:t>
      </w:r>
      <w:del w:id="10" w:author="作成者">
        <w:r w:rsidR="0017592A" w:rsidDel="00B434C5">
          <w:rPr>
            <w:rFonts w:asciiTheme="minorEastAsia" w:eastAsiaTheme="minorEastAsia" w:hAnsiTheme="minorEastAsia" w:hint="eastAsia"/>
            <w:bCs/>
            <w:color w:val="000000" w:themeColor="text1"/>
            <w:sz w:val="20"/>
          </w:rPr>
          <w:delText>。</w:delText>
        </w:r>
      </w:del>
      <w:ins w:id="11" w:author="作成者">
        <w:r w:rsidR="00B434C5">
          <w:rPr>
            <w:rFonts w:asciiTheme="minorEastAsia" w:eastAsiaTheme="minorEastAsia" w:hAnsiTheme="minorEastAsia" w:hint="eastAsia"/>
            <w:bCs/>
            <w:color w:val="000000" w:themeColor="text1"/>
            <w:sz w:val="20"/>
          </w:rPr>
          <w:t>.</w:t>
        </w:r>
      </w:ins>
      <w:r w:rsidR="0017592A">
        <w:rPr>
          <w:rFonts w:asciiTheme="minorEastAsia" w:eastAsiaTheme="minorEastAsia" w:hAnsiTheme="minorEastAsia" w:hint="eastAsia"/>
          <w:bCs/>
          <w:color w:val="000000" w:themeColor="text1"/>
          <w:sz w:val="20"/>
        </w:rPr>
        <w:t>実施タスク</w:t>
      </w:r>
      <w:r w:rsidR="00740988" w:rsidRPr="00740988">
        <w:rPr>
          <w:rFonts w:asciiTheme="minorEastAsia" w:eastAsiaTheme="minorEastAsia" w:hAnsiTheme="minorEastAsia" w:hint="eastAsia"/>
          <w:bCs/>
          <w:color w:val="000000" w:themeColor="text1"/>
          <w:sz w:val="20"/>
        </w:rPr>
        <w:t>は</w:t>
      </w:r>
      <w:r w:rsidR="00AD3E50">
        <w:rPr>
          <w:rFonts w:asciiTheme="minorEastAsia" w:eastAsiaTheme="minorEastAsia" w:hAnsiTheme="minorEastAsia" w:hint="eastAsia"/>
          <w:bCs/>
          <w:color w:val="000000" w:themeColor="text1"/>
          <w:sz w:val="20"/>
        </w:rPr>
        <w:t>,</w:t>
      </w:r>
      <w:r w:rsidR="00740988" w:rsidRPr="00740988">
        <w:rPr>
          <w:rFonts w:asciiTheme="minorEastAsia" w:eastAsiaTheme="minorEastAsia" w:hAnsiTheme="minorEastAsia"/>
          <w:bCs/>
          <w:color w:val="000000" w:themeColor="text1"/>
          <w:sz w:val="20"/>
        </w:rPr>
        <w:t>Unity</w:t>
      </w:r>
      <w:r w:rsidR="00740988" w:rsidRPr="00740988">
        <w:rPr>
          <w:rFonts w:asciiTheme="minorEastAsia" w:eastAsiaTheme="minorEastAsia" w:hAnsiTheme="minorEastAsia" w:hint="eastAsia"/>
          <w:bCs/>
          <w:color w:val="000000" w:themeColor="text1"/>
          <w:sz w:val="20"/>
        </w:rPr>
        <w:t>で構築した球体ターゲット</w:t>
      </w:r>
      <w:r w:rsidR="0017592A">
        <w:rPr>
          <w:rFonts w:asciiTheme="minorEastAsia" w:eastAsiaTheme="minorEastAsia" w:hAnsiTheme="minorEastAsia" w:hint="eastAsia"/>
          <w:bCs/>
          <w:color w:val="000000" w:themeColor="text1"/>
          <w:sz w:val="20"/>
        </w:rPr>
        <w:t>を</w:t>
      </w:r>
      <w:r w:rsidR="00740988" w:rsidRPr="00740988">
        <w:rPr>
          <w:rFonts w:asciiTheme="minorEastAsia" w:eastAsiaTheme="minorEastAsia" w:hAnsiTheme="minorEastAsia" w:hint="eastAsia"/>
          <w:bCs/>
          <w:color w:val="000000" w:themeColor="text1"/>
          <w:sz w:val="20"/>
        </w:rPr>
        <w:t>クリック</w:t>
      </w:r>
      <w:r w:rsidR="0017592A">
        <w:rPr>
          <w:rFonts w:asciiTheme="minorEastAsia" w:eastAsiaTheme="minorEastAsia" w:hAnsiTheme="minorEastAsia" w:hint="eastAsia"/>
          <w:bCs/>
          <w:color w:val="000000" w:themeColor="text1"/>
          <w:sz w:val="20"/>
        </w:rPr>
        <w:t>する</w:t>
      </w:r>
      <w:r w:rsidR="00740988" w:rsidRPr="00740988">
        <w:rPr>
          <w:rFonts w:asciiTheme="minorEastAsia" w:eastAsiaTheme="minorEastAsia" w:hAnsiTheme="minorEastAsia" w:hint="eastAsia"/>
          <w:bCs/>
          <w:color w:val="000000" w:themeColor="text1"/>
          <w:sz w:val="20"/>
        </w:rPr>
        <w:t>タスクを用い</w:t>
      </w:r>
      <w:r w:rsidR="0017592A">
        <w:rPr>
          <w:rFonts w:asciiTheme="minorEastAsia" w:eastAsiaTheme="minorEastAsia" w:hAnsiTheme="minorEastAsia" w:hint="eastAsia"/>
          <w:bCs/>
          <w:color w:val="000000" w:themeColor="text1"/>
          <w:sz w:val="20"/>
        </w:rPr>
        <w:t>た．M</w:t>
      </w:r>
      <w:r w:rsidR="0017592A">
        <w:rPr>
          <w:rFonts w:asciiTheme="minorEastAsia" w:eastAsiaTheme="minorEastAsia" w:hAnsiTheme="minorEastAsia"/>
          <w:bCs/>
          <w:color w:val="000000" w:themeColor="text1"/>
          <w:sz w:val="20"/>
        </w:rPr>
        <w:t>eta Quest3</w:t>
      </w:r>
      <w:r w:rsidR="0017592A">
        <w:rPr>
          <w:rFonts w:asciiTheme="minorEastAsia" w:eastAsiaTheme="minorEastAsia" w:hAnsiTheme="minorEastAsia" w:hint="eastAsia"/>
          <w:bCs/>
          <w:color w:val="000000" w:themeColor="text1"/>
          <w:sz w:val="20"/>
        </w:rPr>
        <w:t>のゴーグルを装着し</w:t>
      </w:r>
      <w:del w:id="12" w:author="作成者">
        <w:r w:rsidR="0017592A" w:rsidDel="00FF2A30">
          <w:rPr>
            <w:rFonts w:asciiTheme="minorEastAsia" w:eastAsiaTheme="minorEastAsia" w:hAnsiTheme="minorEastAsia" w:hint="eastAsia"/>
            <w:bCs/>
            <w:color w:val="000000" w:themeColor="text1"/>
            <w:sz w:val="20"/>
          </w:rPr>
          <w:delText>、</w:delText>
        </w:r>
      </w:del>
      <w:ins w:id="13" w:author="作成者">
        <w:r w:rsidR="00FF2A30">
          <w:rPr>
            <w:rFonts w:asciiTheme="minorEastAsia" w:eastAsiaTheme="minorEastAsia" w:hAnsiTheme="minorEastAsia" w:hint="eastAsia"/>
            <w:bCs/>
            <w:color w:val="000000" w:themeColor="text1"/>
            <w:sz w:val="20"/>
          </w:rPr>
          <w:t>,</w:t>
        </w:r>
      </w:ins>
      <w:r w:rsidR="0017592A">
        <w:rPr>
          <w:rFonts w:asciiTheme="minorEastAsia" w:eastAsiaTheme="minorEastAsia" w:hAnsiTheme="minorEastAsia" w:hint="eastAsia"/>
          <w:bCs/>
          <w:color w:val="000000" w:themeColor="text1"/>
          <w:sz w:val="20"/>
        </w:rPr>
        <w:t>ターゲットを発見したらできるだけ早く</w:t>
      </w:r>
      <w:r w:rsidR="00740988" w:rsidRPr="00740988">
        <w:rPr>
          <w:rFonts w:asciiTheme="minorEastAsia" w:eastAsiaTheme="minorEastAsia" w:hAnsiTheme="minorEastAsia" w:hint="eastAsia"/>
          <w:bCs/>
          <w:color w:val="000000" w:themeColor="text1"/>
          <w:sz w:val="20"/>
        </w:rPr>
        <w:t>右手コントローラ</w:t>
      </w:r>
      <w:r w:rsidR="00103F7E">
        <w:rPr>
          <w:rFonts w:asciiTheme="minorEastAsia" w:eastAsiaTheme="minorEastAsia" w:hAnsiTheme="minorEastAsia" w:hint="eastAsia"/>
          <w:bCs/>
          <w:color w:val="000000" w:themeColor="text1"/>
          <w:sz w:val="20"/>
        </w:rPr>
        <w:t>のトリガーボタンを押</w:t>
      </w:r>
      <w:r w:rsidR="0017592A">
        <w:rPr>
          <w:rFonts w:asciiTheme="minorEastAsia" w:eastAsiaTheme="minorEastAsia" w:hAnsiTheme="minorEastAsia" w:hint="eastAsia"/>
          <w:bCs/>
          <w:color w:val="000000" w:themeColor="text1"/>
          <w:sz w:val="20"/>
        </w:rPr>
        <w:t>すように指示し</w:t>
      </w:r>
      <w:r w:rsidR="00740988" w:rsidRPr="00740988">
        <w:rPr>
          <w:rFonts w:asciiTheme="minorEastAsia" w:eastAsiaTheme="minorEastAsia" w:hAnsiTheme="minorEastAsia" w:hint="eastAsia"/>
          <w:bCs/>
          <w:color w:val="000000" w:themeColor="text1"/>
          <w:sz w:val="20"/>
        </w:rPr>
        <w:t>た</w:t>
      </w:r>
      <w:r w:rsidR="00AD3E50">
        <w:rPr>
          <w:rFonts w:asciiTheme="minorEastAsia" w:eastAsiaTheme="minorEastAsia" w:hAnsiTheme="minorEastAsia" w:hint="eastAsia"/>
          <w:bCs/>
          <w:color w:val="000000" w:themeColor="text1"/>
          <w:sz w:val="20"/>
        </w:rPr>
        <w:t>.</w:t>
      </w:r>
      <w:r w:rsidR="00740988" w:rsidRPr="00740988">
        <w:rPr>
          <w:rFonts w:asciiTheme="minorEastAsia" w:eastAsiaTheme="minorEastAsia" w:hAnsiTheme="minorEastAsia" w:hint="eastAsia"/>
          <w:bCs/>
          <w:color w:val="000000" w:themeColor="text1"/>
          <w:sz w:val="20"/>
        </w:rPr>
        <w:t>ターゲットは空間内の</w:t>
      </w:r>
      <w:r w:rsidR="00740988" w:rsidRPr="00740988">
        <w:rPr>
          <w:rFonts w:asciiTheme="minorEastAsia" w:eastAsiaTheme="minorEastAsia" w:hAnsiTheme="minorEastAsia"/>
          <w:bCs/>
          <w:color w:val="000000" w:themeColor="text1"/>
          <w:sz w:val="20"/>
        </w:rPr>
        <w:t>9</w:t>
      </w:r>
      <w:r w:rsidR="00740988" w:rsidRPr="00740988">
        <w:rPr>
          <w:rFonts w:asciiTheme="minorEastAsia" w:eastAsiaTheme="minorEastAsia" w:hAnsiTheme="minorEastAsia" w:hint="eastAsia"/>
          <w:bCs/>
          <w:color w:val="000000" w:themeColor="text1"/>
          <w:sz w:val="20"/>
        </w:rPr>
        <w:t>位置に配置</w:t>
      </w:r>
      <w:ins w:id="14" w:author="作成者">
        <w:r w:rsidR="0017592A">
          <w:rPr>
            <w:rFonts w:asciiTheme="minorEastAsia" w:eastAsiaTheme="minorEastAsia" w:hAnsiTheme="minorEastAsia" w:hint="eastAsia"/>
            <w:bCs/>
            <w:color w:val="000000" w:themeColor="text1"/>
            <w:sz w:val="20"/>
          </w:rPr>
          <w:t>し</w:t>
        </w:r>
      </w:ins>
      <w:r w:rsidR="00AD3E50">
        <w:rPr>
          <w:rFonts w:asciiTheme="minorEastAsia" w:eastAsiaTheme="minorEastAsia" w:hAnsiTheme="minorEastAsia" w:hint="eastAsia"/>
          <w:bCs/>
          <w:color w:val="000000" w:themeColor="text1"/>
          <w:sz w:val="20"/>
        </w:rPr>
        <w:t>,</w:t>
      </w:r>
      <w:r w:rsidR="00740988" w:rsidRPr="00740988">
        <w:rPr>
          <w:rFonts w:asciiTheme="minorEastAsia" w:eastAsiaTheme="minorEastAsia" w:hAnsiTheme="minorEastAsia" w:hint="eastAsia"/>
          <w:bCs/>
          <w:color w:val="000000" w:themeColor="text1"/>
          <w:sz w:val="20"/>
        </w:rPr>
        <w:t>各位置</w:t>
      </w:r>
      <w:r w:rsidR="00740988" w:rsidRPr="00740988">
        <w:rPr>
          <w:rFonts w:asciiTheme="minorEastAsia" w:eastAsiaTheme="minorEastAsia" w:hAnsiTheme="minorEastAsia"/>
          <w:bCs/>
          <w:color w:val="000000" w:themeColor="text1"/>
          <w:sz w:val="20"/>
        </w:rPr>
        <w:t>4</w:t>
      </w:r>
      <w:r w:rsidR="00740988" w:rsidRPr="00740988">
        <w:rPr>
          <w:rFonts w:asciiTheme="minorEastAsia" w:eastAsiaTheme="minorEastAsia" w:hAnsiTheme="minorEastAsia" w:hint="eastAsia"/>
          <w:bCs/>
          <w:color w:val="000000" w:themeColor="text1"/>
          <w:sz w:val="20"/>
        </w:rPr>
        <w:t>〜</w:t>
      </w:r>
      <w:r w:rsidR="00740988" w:rsidRPr="00740988">
        <w:rPr>
          <w:rFonts w:asciiTheme="minorEastAsia" w:eastAsiaTheme="minorEastAsia" w:hAnsiTheme="minorEastAsia"/>
          <w:bCs/>
          <w:color w:val="000000" w:themeColor="text1"/>
          <w:sz w:val="20"/>
        </w:rPr>
        <w:t>6</w:t>
      </w:r>
      <w:r w:rsidR="00740988" w:rsidRPr="00740988">
        <w:rPr>
          <w:rFonts w:asciiTheme="minorEastAsia" w:eastAsiaTheme="minorEastAsia" w:hAnsiTheme="minorEastAsia" w:hint="eastAsia"/>
          <w:bCs/>
          <w:color w:val="000000" w:themeColor="text1"/>
          <w:sz w:val="20"/>
        </w:rPr>
        <w:t>回ずつランダムに提示する構成とした</w:t>
      </w:r>
      <w:r w:rsidR="00AD3E50">
        <w:rPr>
          <w:rFonts w:asciiTheme="minorEastAsia" w:eastAsiaTheme="minorEastAsia" w:hAnsiTheme="minorEastAsia" w:hint="eastAsia"/>
          <w:bCs/>
          <w:color w:val="000000" w:themeColor="text1"/>
          <w:sz w:val="20"/>
        </w:rPr>
        <w:t>.</w:t>
      </w:r>
      <w:r w:rsidR="007D37E6" w:rsidRPr="007D37E6">
        <w:rPr>
          <w:rFonts w:asciiTheme="minorEastAsia" w:eastAsiaTheme="minorEastAsia" w:hAnsiTheme="minorEastAsia" w:hint="eastAsia"/>
          <w:bCs/>
          <w:color w:val="000000" w:themeColor="text1"/>
          <w:sz w:val="20"/>
        </w:rPr>
        <w:t xml:space="preserve"> </w:t>
      </w:r>
      <w:r w:rsidR="007D37E6" w:rsidRPr="00740988">
        <w:rPr>
          <w:rFonts w:asciiTheme="minorEastAsia" w:eastAsiaTheme="minorEastAsia" w:hAnsiTheme="minorEastAsia" w:hint="eastAsia"/>
          <w:bCs/>
          <w:color w:val="000000" w:themeColor="text1"/>
          <w:sz w:val="20"/>
        </w:rPr>
        <w:t>ターゲット配置の概略</w:t>
      </w:r>
      <w:r w:rsidR="007D37E6">
        <w:rPr>
          <w:rFonts w:asciiTheme="minorEastAsia" w:eastAsiaTheme="minorEastAsia" w:hAnsiTheme="minorEastAsia" w:hint="eastAsia"/>
          <w:bCs/>
          <w:color w:val="000000" w:themeColor="text1"/>
          <w:sz w:val="20"/>
        </w:rPr>
        <w:t>を図２に示す</w:t>
      </w:r>
      <w:r w:rsidR="007D37E6">
        <w:rPr>
          <w:rFonts w:asciiTheme="minorEastAsia" w:eastAsiaTheme="minorEastAsia" w:hAnsiTheme="minorEastAsia"/>
          <w:bCs/>
          <w:color w:val="000000" w:themeColor="text1"/>
          <w:sz w:val="20"/>
        </w:rPr>
        <w:t>.</w:t>
      </w:r>
    </w:p>
    <w:p w14:paraId="4B1719CA" w14:textId="6E7C301B" w:rsidR="00E85CEE" w:rsidRDefault="007D37E6" w:rsidP="009F4EA0">
      <w:pPr>
        <w:rPr>
          <w:rFonts w:asciiTheme="minorEastAsia" w:eastAsiaTheme="minorEastAsia" w:hAnsiTheme="minorEastAsia"/>
          <w:bCs/>
          <w:color w:val="000000" w:themeColor="text1"/>
          <w:sz w:val="20"/>
        </w:rPr>
      </w:pPr>
      <w:r>
        <w:rPr>
          <w:rFonts w:asciiTheme="minorEastAsia" w:eastAsiaTheme="minorEastAsia" w:hAnsiTheme="minorEastAsia" w:hint="eastAsia"/>
          <w:bCs/>
          <w:color w:val="000000" w:themeColor="text1"/>
          <w:sz w:val="20"/>
        </w:rPr>
        <w:t xml:space="preserve">　</w:t>
      </w:r>
      <w:r w:rsidR="00740988" w:rsidRPr="00740988">
        <w:rPr>
          <w:rFonts w:asciiTheme="minorEastAsia" w:eastAsiaTheme="minorEastAsia" w:hAnsiTheme="minorEastAsia" w:hint="eastAsia"/>
          <w:bCs/>
          <w:color w:val="000000" w:themeColor="text1"/>
          <w:sz w:val="20"/>
        </w:rPr>
        <w:t>評価指標として</w:t>
      </w:r>
      <w:r w:rsidR="00AD3E50">
        <w:rPr>
          <w:rFonts w:asciiTheme="minorEastAsia" w:eastAsiaTheme="minorEastAsia" w:hAnsiTheme="minorEastAsia" w:hint="eastAsia"/>
          <w:bCs/>
          <w:color w:val="000000" w:themeColor="text1"/>
          <w:sz w:val="20"/>
        </w:rPr>
        <w:t>,</w:t>
      </w:r>
      <w:r w:rsidR="00740988" w:rsidRPr="00740988">
        <w:rPr>
          <w:rFonts w:asciiTheme="minorEastAsia" w:eastAsiaTheme="minorEastAsia" w:hAnsiTheme="minorEastAsia" w:hint="eastAsia"/>
          <w:bCs/>
          <w:color w:val="000000" w:themeColor="text1"/>
          <w:sz w:val="20"/>
        </w:rPr>
        <w:t>反応時間</w:t>
      </w:r>
      <w:r w:rsidR="00AD3E50">
        <w:rPr>
          <w:rFonts w:asciiTheme="minorEastAsia" w:eastAsiaTheme="minorEastAsia" w:hAnsiTheme="minorEastAsia" w:hint="eastAsia"/>
          <w:bCs/>
          <w:color w:val="000000" w:themeColor="text1"/>
          <w:sz w:val="20"/>
        </w:rPr>
        <w:t>,</w:t>
      </w:r>
      <w:r w:rsidR="00740988" w:rsidRPr="00740988">
        <w:rPr>
          <w:rFonts w:asciiTheme="minorEastAsia" w:eastAsiaTheme="minorEastAsia" w:hAnsiTheme="minorEastAsia" w:hint="eastAsia"/>
          <w:bCs/>
          <w:color w:val="000000" w:themeColor="text1"/>
          <w:sz w:val="20"/>
        </w:rPr>
        <w:t>成功率</w:t>
      </w:r>
      <w:r w:rsidR="00AD3E50">
        <w:rPr>
          <w:rFonts w:asciiTheme="minorEastAsia" w:eastAsiaTheme="minorEastAsia" w:hAnsiTheme="minorEastAsia" w:hint="eastAsia"/>
          <w:bCs/>
          <w:color w:val="000000" w:themeColor="text1"/>
          <w:sz w:val="20"/>
        </w:rPr>
        <w:t>,</w:t>
      </w:r>
      <w:r w:rsidR="00740988" w:rsidRPr="00740988">
        <w:rPr>
          <w:rFonts w:asciiTheme="minorEastAsia" w:eastAsiaTheme="minorEastAsia" w:hAnsiTheme="minorEastAsia" w:hint="eastAsia"/>
          <w:bCs/>
          <w:color w:val="000000" w:themeColor="text1"/>
          <w:sz w:val="20"/>
        </w:rPr>
        <w:t>ミスクリック回数に加え</w:t>
      </w:r>
      <w:r w:rsidR="00AD3E50">
        <w:rPr>
          <w:rFonts w:asciiTheme="minorEastAsia" w:eastAsiaTheme="minorEastAsia" w:hAnsiTheme="minorEastAsia" w:hint="eastAsia"/>
          <w:bCs/>
          <w:color w:val="000000" w:themeColor="text1"/>
          <w:sz w:val="20"/>
        </w:rPr>
        <w:t>,</w:t>
      </w:r>
      <w:r w:rsidR="006527E8">
        <w:rPr>
          <w:rFonts w:asciiTheme="minorEastAsia" w:eastAsiaTheme="minorEastAsia" w:hAnsiTheme="minorEastAsia" w:hint="eastAsia"/>
          <w:bCs/>
          <w:color w:val="000000" w:themeColor="text1"/>
          <w:sz w:val="20"/>
        </w:rPr>
        <w:t>右手コントローラの</w:t>
      </w:r>
      <w:r w:rsidR="00740988" w:rsidRPr="00740988">
        <w:rPr>
          <w:rFonts w:asciiTheme="minorEastAsia" w:eastAsiaTheme="minorEastAsia" w:hAnsiTheme="minorEastAsia" w:hint="eastAsia"/>
          <w:bCs/>
          <w:color w:val="000000" w:themeColor="text1"/>
          <w:sz w:val="20"/>
        </w:rPr>
        <w:t>軌跡</w:t>
      </w:r>
      <w:r w:rsidR="006527E8">
        <w:rPr>
          <w:rFonts w:asciiTheme="minorEastAsia" w:eastAsiaTheme="minorEastAsia" w:hAnsiTheme="minorEastAsia" w:hint="eastAsia"/>
          <w:bCs/>
          <w:color w:val="000000" w:themeColor="text1"/>
          <w:sz w:val="20"/>
        </w:rPr>
        <w:t>データを取得し</w:t>
      </w:r>
      <w:r w:rsidR="006527E8">
        <w:rPr>
          <w:rFonts w:asciiTheme="minorEastAsia" w:eastAsiaTheme="minorEastAsia" w:hAnsiTheme="minorEastAsia"/>
          <w:bCs/>
          <w:color w:val="000000" w:themeColor="text1"/>
          <w:sz w:val="20"/>
        </w:rPr>
        <w:t>,</w:t>
      </w:r>
      <w:r w:rsidR="00740988" w:rsidRPr="00740988">
        <w:rPr>
          <w:rFonts w:asciiTheme="minorEastAsia" w:eastAsiaTheme="minorEastAsia" w:hAnsiTheme="minorEastAsia" w:hint="eastAsia"/>
          <w:bCs/>
          <w:color w:val="000000" w:themeColor="text1"/>
          <w:sz w:val="20"/>
        </w:rPr>
        <w:t>軌跡長を算出</w:t>
      </w:r>
      <w:r w:rsidR="00C77C93">
        <w:rPr>
          <w:rFonts w:asciiTheme="minorEastAsia" w:eastAsiaTheme="minorEastAsia" w:hAnsiTheme="minorEastAsia" w:hint="eastAsia"/>
          <w:bCs/>
          <w:color w:val="000000" w:themeColor="text1"/>
          <w:sz w:val="20"/>
        </w:rPr>
        <w:t>した</w:t>
      </w:r>
      <w:r w:rsidR="00C77C93">
        <w:rPr>
          <w:rFonts w:asciiTheme="minorEastAsia" w:eastAsiaTheme="minorEastAsia" w:hAnsiTheme="minorEastAsia"/>
          <w:bCs/>
          <w:color w:val="000000" w:themeColor="text1"/>
          <w:sz w:val="20"/>
        </w:rPr>
        <w:t>.</w:t>
      </w:r>
      <w:r w:rsidR="00A103BA" w:rsidRPr="00A103BA">
        <w:rPr>
          <w:rFonts w:asciiTheme="minorEastAsia" w:eastAsiaTheme="minorEastAsia" w:hAnsiTheme="minorEastAsia"/>
          <w:bCs/>
          <w:color w:val="000000" w:themeColor="text1"/>
          <w:sz w:val="20"/>
        </w:rPr>
        <w:t>また</w:t>
      </w:r>
      <w:r w:rsidR="00C77C93">
        <w:rPr>
          <w:rFonts w:asciiTheme="minorEastAsia" w:eastAsiaTheme="minorEastAsia" w:hAnsiTheme="minorEastAsia"/>
          <w:bCs/>
          <w:color w:val="000000" w:themeColor="text1"/>
          <w:sz w:val="20"/>
        </w:rPr>
        <w:t>,</w:t>
      </w:r>
      <w:r w:rsidR="00A103BA" w:rsidRPr="00A103BA">
        <w:rPr>
          <w:rFonts w:asciiTheme="minorEastAsia" w:eastAsiaTheme="minorEastAsia" w:hAnsiTheme="minorEastAsia"/>
          <w:bCs/>
          <w:color w:val="000000" w:themeColor="text1"/>
          <w:sz w:val="20"/>
        </w:rPr>
        <w:t>VR酔いの評価にはCSQ-VR</w:t>
      </w:r>
      <w:r w:rsidR="00E447C6">
        <w:rPr>
          <w:rFonts w:asciiTheme="minorEastAsia" w:eastAsiaTheme="minorEastAsia" w:hAnsiTheme="minorEastAsia"/>
          <w:bCs/>
          <w:color w:val="000000" w:themeColor="text1"/>
          <w:sz w:val="20"/>
          <w:vertAlign w:val="superscript"/>
        </w:rPr>
        <w:t>4</w:t>
      </w:r>
      <w:r w:rsidR="00A103BA">
        <w:rPr>
          <w:rFonts w:asciiTheme="minorEastAsia" w:eastAsiaTheme="minorEastAsia" w:hAnsiTheme="minorEastAsia"/>
          <w:bCs/>
          <w:color w:val="000000" w:themeColor="text1"/>
          <w:sz w:val="20"/>
          <w:vertAlign w:val="superscript"/>
        </w:rPr>
        <w:t>)</w:t>
      </w:r>
      <w:r w:rsidR="00A103BA" w:rsidRPr="00A103BA">
        <w:rPr>
          <w:rFonts w:asciiTheme="minorEastAsia" w:eastAsiaTheme="minorEastAsia" w:hAnsiTheme="minorEastAsia"/>
          <w:bCs/>
          <w:color w:val="000000" w:themeColor="text1"/>
          <w:sz w:val="20"/>
        </w:rPr>
        <w:t>に基づく7段階リッカート尺度の6項目を用い</w:t>
      </w:r>
      <w:r w:rsidR="00526EF1">
        <w:rPr>
          <w:rFonts w:asciiTheme="minorEastAsia" w:eastAsiaTheme="minorEastAsia" w:hAnsiTheme="minorEastAsia"/>
          <w:bCs/>
          <w:color w:val="000000" w:themeColor="text1"/>
          <w:sz w:val="20"/>
        </w:rPr>
        <w:t>,</w:t>
      </w:r>
      <w:r w:rsidR="00A103BA" w:rsidRPr="00A103BA">
        <w:rPr>
          <w:rFonts w:asciiTheme="minorEastAsia" w:eastAsiaTheme="minorEastAsia" w:hAnsiTheme="minorEastAsia"/>
          <w:bCs/>
          <w:color w:val="000000" w:themeColor="text1"/>
          <w:sz w:val="20"/>
        </w:rPr>
        <w:t>各体位条件におけるスコアを測定した</w:t>
      </w:r>
      <w:r w:rsidR="00526EF1">
        <w:rPr>
          <w:rFonts w:asciiTheme="minorEastAsia" w:eastAsiaTheme="minorEastAsia" w:hAnsiTheme="minorEastAsia"/>
          <w:bCs/>
          <w:color w:val="000000" w:themeColor="text1"/>
          <w:sz w:val="20"/>
        </w:rPr>
        <w:t>.</w:t>
      </w:r>
      <w:r w:rsidR="00A103BA" w:rsidRPr="00A103BA">
        <w:rPr>
          <w:rFonts w:asciiTheme="minorEastAsia" w:eastAsiaTheme="minorEastAsia" w:hAnsiTheme="minorEastAsia"/>
          <w:bCs/>
          <w:color w:val="000000" w:themeColor="text1"/>
          <w:sz w:val="20"/>
        </w:rPr>
        <w:t>さらに</w:t>
      </w:r>
      <w:r w:rsidR="00526EF1">
        <w:rPr>
          <w:rFonts w:asciiTheme="minorEastAsia" w:eastAsiaTheme="minorEastAsia" w:hAnsiTheme="minorEastAsia"/>
          <w:bCs/>
          <w:color w:val="000000" w:themeColor="text1"/>
          <w:sz w:val="20"/>
        </w:rPr>
        <w:t>,</w:t>
      </w:r>
      <w:r w:rsidR="00A103BA" w:rsidRPr="00A103BA">
        <w:rPr>
          <w:rFonts w:asciiTheme="minorEastAsia" w:eastAsiaTheme="minorEastAsia" w:hAnsiTheme="minorEastAsia"/>
          <w:bCs/>
          <w:color w:val="000000" w:themeColor="text1"/>
          <w:sz w:val="20"/>
        </w:rPr>
        <w:t>全実験終了後に半構造化インタビューを実施した</w:t>
      </w:r>
      <w:r w:rsidR="00526EF1">
        <w:rPr>
          <w:rFonts w:asciiTheme="minorEastAsia" w:eastAsiaTheme="minorEastAsia" w:hAnsiTheme="minorEastAsia"/>
          <w:bCs/>
          <w:color w:val="000000" w:themeColor="text1"/>
          <w:sz w:val="20"/>
        </w:rPr>
        <w:t>.</w:t>
      </w:r>
      <w:r w:rsidR="002A45CA" w:rsidRPr="002A45CA">
        <w:rPr>
          <w:rFonts w:asciiTheme="minorEastAsia" w:eastAsiaTheme="minorEastAsia" w:hAnsiTheme="minorEastAsia"/>
          <w:bCs/>
          <w:color w:val="000000" w:themeColor="text1"/>
          <w:sz w:val="20"/>
        </w:rPr>
        <w:t>なお，本実験の条件設定はISO 9241-411</w:t>
      </w:r>
      <w:r w:rsidR="008009AB">
        <w:rPr>
          <w:rFonts w:asciiTheme="minorEastAsia" w:eastAsiaTheme="minorEastAsia" w:hAnsiTheme="minorEastAsia"/>
          <w:bCs/>
          <w:color w:val="000000" w:themeColor="text1"/>
          <w:sz w:val="20"/>
          <w:vertAlign w:val="superscript"/>
        </w:rPr>
        <w:t>5</w:t>
      </w:r>
      <w:r w:rsidR="00500BC9">
        <w:rPr>
          <w:rFonts w:asciiTheme="minorEastAsia" w:eastAsiaTheme="minorEastAsia" w:hAnsiTheme="minorEastAsia"/>
          <w:bCs/>
          <w:color w:val="000000" w:themeColor="text1"/>
          <w:sz w:val="20"/>
          <w:vertAlign w:val="superscript"/>
        </w:rPr>
        <w:t>)</w:t>
      </w:r>
      <w:r w:rsidR="002A45CA" w:rsidRPr="002A45CA">
        <w:rPr>
          <w:rFonts w:asciiTheme="minorEastAsia" w:eastAsiaTheme="minorEastAsia" w:hAnsiTheme="minorEastAsia"/>
          <w:bCs/>
          <w:color w:val="000000" w:themeColor="text1"/>
          <w:sz w:val="20"/>
        </w:rPr>
        <w:t>の2Dタスクを参考にした．</w:t>
      </w:r>
    </w:p>
    <w:p w14:paraId="483B4402" w14:textId="21C90053" w:rsidR="00973F49" w:rsidRDefault="00973F49" w:rsidP="009F4EA0">
      <w:pPr>
        <w:rPr>
          <w:ins w:id="15" w:author="作成者"/>
          <w:rFonts w:asciiTheme="minorEastAsia" w:eastAsiaTheme="minorEastAsia" w:hAnsiTheme="minorEastAsia"/>
          <w:bCs/>
          <w:color w:val="000000" w:themeColor="text1"/>
          <w:sz w:val="20"/>
        </w:rPr>
      </w:pPr>
      <w:r>
        <w:rPr>
          <w:rFonts w:asciiTheme="minorEastAsia" w:eastAsiaTheme="minorEastAsia" w:hAnsiTheme="minorEastAsia" w:hint="eastAsia"/>
          <w:bCs/>
          <w:color w:val="000000" w:themeColor="text1"/>
          <w:sz w:val="20"/>
        </w:rPr>
        <w:t xml:space="preserve">　</w:t>
      </w:r>
      <w:r w:rsidRPr="00973F49">
        <w:rPr>
          <w:rFonts w:asciiTheme="minorEastAsia" w:eastAsiaTheme="minorEastAsia" w:hAnsiTheme="minorEastAsia"/>
          <w:bCs/>
          <w:color w:val="000000" w:themeColor="text1"/>
          <w:sz w:val="20"/>
        </w:rPr>
        <w:t>本実験の実施にあたっては，研究倫理に十分配慮した．実験開始前に，すべての参加者に対して研究の目</w:t>
      </w:r>
      <w:r w:rsidRPr="00973F49">
        <w:rPr>
          <w:rFonts w:asciiTheme="minorEastAsia" w:eastAsiaTheme="minorEastAsia" w:hAnsiTheme="minorEastAsia"/>
          <w:bCs/>
          <w:color w:val="000000" w:themeColor="text1"/>
          <w:sz w:val="20"/>
        </w:rPr>
        <w:t>的，手法，データの取り扱い（個人情報の保護および学術利用の限定）について詳細な説明を行い，書面にて同意を得た．その際，VR酔いによる身体的負荷の可能性について特に注意を促すとともに，体調に異変を感じた場合やその他の理由により継続が困難と判断した場合には，いつでもペナルティなく実験を中断・辞退できる権利があることを明示した．また，実験中は常に</w:t>
      </w:r>
      <w:r w:rsidR="00693470">
        <w:rPr>
          <w:rFonts w:asciiTheme="minorEastAsia" w:eastAsiaTheme="minorEastAsia" w:hAnsiTheme="minorEastAsia" w:hint="eastAsia"/>
          <w:bCs/>
          <w:color w:val="000000" w:themeColor="text1"/>
          <w:sz w:val="20"/>
        </w:rPr>
        <w:t>実験</w:t>
      </w:r>
      <w:r w:rsidRPr="00973F49">
        <w:rPr>
          <w:rFonts w:asciiTheme="minorEastAsia" w:eastAsiaTheme="minorEastAsia" w:hAnsiTheme="minorEastAsia"/>
          <w:bCs/>
          <w:color w:val="000000" w:themeColor="text1"/>
          <w:sz w:val="20"/>
        </w:rPr>
        <w:t>者が参加者の状態を監視し，異常が認められた場合には即座に実験を中止する体制を整えた．</w:t>
      </w:r>
    </w:p>
    <w:p w14:paraId="0E3678CF" w14:textId="77777777" w:rsidR="00693470" w:rsidRDefault="00693470" w:rsidP="009F4EA0">
      <w:pPr>
        <w:rPr>
          <w:rFonts w:asciiTheme="minorEastAsia" w:eastAsiaTheme="minorEastAsia" w:hAnsiTheme="minorEastAsia"/>
          <w:bCs/>
          <w:color w:val="000000" w:themeColor="text1"/>
          <w:sz w:val="20"/>
        </w:rPr>
      </w:pPr>
    </w:p>
    <w:p w14:paraId="57711DC9" w14:textId="7B9E9D07" w:rsidR="00693470" w:rsidRDefault="00693470" w:rsidP="00693470">
      <w:pPr>
        <w:jc w:val="center"/>
        <w:rPr>
          <w:sz w:val="20"/>
          <w:szCs w:val="20"/>
        </w:rPr>
      </w:pPr>
      <w:commentRangeStart w:id="16"/>
      <w:commentRangeStart w:id="17"/>
      <w:r>
        <w:rPr>
          <w:rFonts w:hint="eastAsia"/>
          <w:sz w:val="20"/>
          <w:szCs w:val="20"/>
        </w:rPr>
        <w:t>表</w:t>
      </w:r>
      <w:r w:rsidRPr="00450790">
        <w:rPr>
          <w:rFonts w:hint="eastAsia"/>
          <w:sz w:val="20"/>
          <w:szCs w:val="20"/>
        </w:rPr>
        <w:t>１</w:t>
      </w:r>
      <w:r>
        <w:rPr>
          <w:sz w:val="20"/>
          <w:szCs w:val="20"/>
        </w:rPr>
        <w:t xml:space="preserve"> </w:t>
      </w:r>
      <w:r>
        <w:rPr>
          <w:rFonts w:hint="eastAsia"/>
          <w:sz w:val="20"/>
          <w:szCs w:val="20"/>
        </w:rPr>
        <w:t>実験条件</w:t>
      </w:r>
    </w:p>
    <w:p w14:paraId="77804FEA" w14:textId="6A01E060" w:rsidR="00973F49" w:rsidRDefault="00693470" w:rsidP="00DB0A98">
      <w:pPr>
        <w:jc w:val="center"/>
        <w:rPr>
          <w:szCs w:val="21"/>
        </w:rPr>
      </w:pPr>
      <w:r>
        <w:rPr>
          <w:rFonts w:hint="eastAsia"/>
          <w:szCs w:val="21"/>
        </w:rPr>
        <w:t>Table 1</w:t>
      </w:r>
      <w:ins w:id="18" w:author="作成者">
        <w:r w:rsidR="004A6296">
          <w:rPr>
            <w:rFonts w:hint="eastAsia"/>
            <w:szCs w:val="21"/>
          </w:rPr>
          <w:t xml:space="preserve">　</w:t>
        </w:r>
        <w:del w:id="19" w:author="作成者">
          <w:r w:rsidR="00C9034C" w:rsidDel="004A6296">
            <w:rPr>
              <w:szCs w:val="21"/>
            </w:rPr>
            <w:delText xml:space="preserve"> </w:delText>
          </w:r>
        </w:del>
      </w:ins>
      <w:del w:id="20" w:author="作成者">
        <w:r w:rsidDel="00C9034C">
          <w:rPr>
            <w:rFonts w:hint="eastAsia"/>
            <w:szCs w:val="21"/>
          </w:rPr>
          <w:delText xml:space="preserve">　</w:delText>
        </w:r>
      </w:del>
      <w:r>
        <w:rPr>
          <w:rFonts w:hint="eastAsia"/>
          <w:szCs w:val="21"/>
        </w:rPr>
        <w:t>E</w:t>
      </w:r>
      <w:r>
        <w:rPr>
          <w:szCs w:val="21"/>
        </w:rPr>
        <w:t>xperimental Condition</w:t>
      </w:r>
      <w:commentRangeEnd w:id="16"/>
      <w:r>
        <w:rPr>
          <w:rStyle w:val="aff6"/>
        </w:rPr>
        <w:commentReference w:id="16"/>
      </w:r>
      <w:commentRangeEnd w:id="17"/>
      <w:r w:rsidR="00910516">
        <w:rPr>
          <w:rStyle w:val="aff6"/>
        </w:rPr>
        <w:commentReference w:id="17"/>
      </w:r>
    </w:p>
    <w:tbl>
      <w:tblPr>
        <w:tblStyle w:val="12"/>
        <w:tblW w:w="0" w:type="auto"/>
        <w:tblLook w:val="04A0" w:firstRow="1" w:lastRow="0" w:firstColumn="1" w:lastColumn="0" w:noHBand="0" w:noVBand="1"/>
      </w:tblPr>
      <w:tblGrid>
        <w:gridCol w:w="1129"/>
        <w:gridCol w:w="1276"/>
        <w:gridCol w:w="2219"/>
      </w:tblGrid>
      <w:tr w:rsidR="00F0144B" w14:paraId="22D20FD3" w14:textId="77777777" w:rsidTr="00DB0A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8EE372E" w14:textId="2F6D9EFE" w:rsidR="00F0144B" w:rsidRPr="00DB0A98" w:rsidRDefault="00F0144B" w:rsidP="00DB0A98">
            <w:pPr>
              <w:spacing w:line="240" w:lineRule="exact"/>
              <w:rPr>
                <w:rFonts w:asciiTheme="minorEastAsia" w:eastAsiaTheme="minorEastAsia" w:hAnsiTheme="minorEastAsia"/>
                <w:bCs w:val="0"/>
                <w:color w:val="000000" w:themeColor="text1"/>
                <w:sz w:val="18"/>
              </w:rPr>
            </w:pPr>
            <w:r w:rsidRPr="00DB0A98">
              <w:rPr>
                <w:rFonts w:asciiTheme="minorEastAsia" w:eastAsiaTheme="minorEastAsia" w:hAnsiTheme="minorEastAsia" w:hint="eastAsia"/>
                <w:color w:val="000000" w:themeColor="text1"/>
                <w:sz w:val="18"/>
              </w:rPr>
              <w:t>区分</w:t>
            </w:r>
          </w:p>
        </w:tc>
        <w:tc>
          <w:tcPr>
            <w:tcW w:w="1276" w:type="dxa"/>
          </w:tcPr>
          <w:p w14:paraId="05C7A792" w14:textId="14902B3F" w:rsidR="00F0144B" w:rsidRPr="00DB0A98" w:rsidRDefault="00F0144B" w:rsidP="00DB0A98">
            <w:pPr>
              <w:spacing w:line="240" w:lineRule="exac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bCs w:val="0"/>
                <w:color w:val="000000" w:themeColor="text1"/>
                <w:sz w:val="18"/>
              </w:rPr>
            </w:pPr>
            <w:r w:rsidRPr="00DB0A98">
              <w:rPr>
                <w:rFonts w:asciiTheme="minorEastAsia" w:eastAsiaTheme="minorEastAsia" w:hAnsiTheme="minorEastAsia" w:hint="eastAsia"/>
                <w:color w:val="000000" w:themeColor="text1"/>
                <w:sz w:val="18"/>
              </w:rPr>
              <w:t>項目</w:t>
            </w:r>
          </w:p>
        </w:tc>
        <w:tc>
          <w:tcPr>
            <w:tcW w:w="2219" w:type="dxa"/>
          </w:tcPr>
          <w:p w14:paraId="577446EE" w14:textId="1D0F54F1" w:rsidR="00F0144B" w:rsidRPr="00DB0A98" w:rsidRDefault="00F0144B" w:rsidP="00DB0A98">
            <w:pPr>
              <w:spacing w:line="240" w:lineRule="exact"/>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bCs w:val="0"/>
                <w:color w:val="000000" w:themeColor="text1"/>
                <w:sz w:val="18"/>
              </w:rPr>
            </w:pPr>
            <w:r w:rsidRPr="00DB0A98">
              <w:rPr>
                <w:rFonts w:asciiTheme="minorEastAsia" w:eastAsiaTheme="minorEastAsia" w:hAnsiTheme="minorEastAsia" w:hint="eastAsia"/>
                <w:color w:val="000000" w:themeColor="text1"/>
                <w:sz w:val="18"/>
              </w:rPr>
              <w:t>内容</w:t>
            </w:r>
          </w:p>
        </w:tc>
      </w:tr>
      <w:tr w:rsidR="00693470" w14:paraId="61E671D0" w14:textId="77777777" w:rsidTr="00DB0A98">
        <w:tc>
          <w:tcPr>
            <w:cnfStyle w:val="001000000000" w:firstRow="0" w:lastRow="0" w:firstColumn="1" w:lastColumn="0" w:oddVBand="0" w:evenVBand="0" w:oddHBand="0" w:evenHBand="0" w:firstRowFirstColumn="0" w:firstRowLastColumn="0" w:lastRowFirstColumn="0" w:lastRowLastColumn="0"/>
            <w:tcW w:w="1129" w:type="dxa"/>
            <w:vMerge w:val="restart"/>
          </w:tcPr>
          <w:p w14:paraId="6FB5D2B0" w14:textId="4A22531D" w:rsidR="00693470" w:rsidRPr="00DB0A98" w:rsidRDefault="00693470" w:rsidP="00DB0A98">
            <w:pPr>
              <w:spacing w:line="240" w:lineRule="exact"/>
              <w:rPr>
                <w:rFonts w:asciiTheme="minorEastAsia" w:eastAsiaTheme="minorEastAsia" w:hAnsiTheme="minorEastAsia"/>
                <w:b w:val="0"/>
                <w:color w:val="000000" w:themeColor="text1"/>
                <w:sz w:val="18"/>
              </w:rPr>
            </w:pPr>
            <w:r w:rsidRPr="00DB0A98">
              <w:rPr>
                <w:rFonts w:asciiTheme="minorEastAsia" w:eastAsiaTheme="minorEastAsia" w:hAnsiTheme="minorEastAsia" w:hint="eastAsia"/>
                <w:color w:val="000000" w:themeColor="text1"/>
                <w:sz w:val="18"/>
              </w:rPr>
              <w:t>参加者</w:t>
            </w:r>
          </w:p>
        </w:tc>
        <w:tc>
          <w:tcPr>
            <w:tcW w:w="1276" w:type="dxa"/>
          </w:tcPr>
          <w:p w14:paraId="2D609D41" w14:textId="2B719BC0" w:rsidR="00693470" w:rsidRPr="00DB0A98" w:rsidRDefault="00693470" w:rsidP="00DB0A98">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
            </w:pPr>
            <w:r w:rsidRPr="00DB0A98">
              <w:rPr>
                <w:rFonts w:asciiTheme="minorEastAsia" w:eastAsiaTheme="minorEastAsia" w:hAnsiTheme="minorEastAsia" w:hint="eastAsia"/>
                <w:bCs/>
                <w:color w:val="000000" w:themeColor="text1"/>
                <w:sz w:val="18"/>
              </w:rPr>
              <w:t>人数</w:t>
            </w:r>
          </w:p>
        </w:tc>
        <w:tc>
          <w:tcPr>
            <w:tcW w:w="2219" w:type="dxa"/>
          </w:tcPr>
          <w:p w14:paraId="6E7D8F11" w14:textId="0370EC58" w:rsidR="00693470" w:rsidRPr="00DB0A98" w:rsidRDefault="00693470" w:rsidP="00DB0A98">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
            </w:pPr>
            <w:r w:rsidRPr="00DB0A98">
              <w:rPr>
                <w:rFonts w:asciiTheme="minorEastAsia" w:eastAsiaTheme="minorEastAsia" w:hAnsiTheme="minorEastAsia"/>
                <w:bCs/>
                <w:color w:val="000000" w:themeColor="text1"/>
                <w:sz w:val="18"/>
              </w:rPr>
              <w:t>12</w:t>
            </w:r>
            <w:r w:rsidRPr="00DB0A98">
              <w:rPr>
                <w:rFonts w:asciiTheme="minorEastAsia" w:eastAsiaTheme="minorEastAsia" w:hAnsiTheme="minorEastAsia" w:hint="eastAsia"/>
                <w:bCs/>
                <w:color w:val="000000" w:themeColor="text1"/>
                <w:sz w:val="18"/>
              </w:rPr>
              <w:t>名</w:t>
            </w:r>
          </w:p>
        </w:tc>
      </w:tr>
      <w:tr w:rsidR="00693470" w14:paraId="4FAA0E1A" w14:textId="77777777" w:rsidTr="00DB0A98">
        <w:tc>
          <w:tcPr>
            <w:cnfStyle w:val="001000000000" w:firstRow="0" w:lastRow="0" w:firstColumn="1" w:lastColumn="0" w:oddVBand="0" w:evenVBand="0" w:oddHBand="0" w:evenHBand="0" w:firstRowFirstColumn="0" w:firstRowLastColumn="0" w:lastRowFirstColumn="0" w:lastRowLastColumn="0"/>
            <w:tcW w:w="1129" w:type="dxa"/>
            <w:vMerge/>
          </w:tcPr>
          <w:p w14:paraId="60A93551" w14:textId="77777777" w:rsidR="00693470" w:rsidRPr="00DB0A98" w:rsidRDefault="00693470">
            <w:pPr>
              <w:spacing w:line="240" w:lineRule="exact"/>
              <w:rPr>
                <w:rFonts w:asciiTheme="minorEastAsia" w:eastAsiaTheme="minorEastAsia" w:hAnsiTheme="minorEastAsia"/>
                <w:bCs w:val="0"/>
                <w:color w:val="000000" w:themeColor="text1"/>
                <w:sz w:val="18"/>
              </w:rPr>
              <w:pPrChange w:id="21" w:author="作成者">
                <w:pPr/>
              </w:pPrChange>
            </w:pPr>
          </w:p>
        </w:tc>
        <w:tc>
          <w:tcPr>
            <w:tcW w:w="1276" w:type="dxa"/>
          </w:tcPr>
          <w:p w14:paraId="566F4ED3" w14:textId="621A5D83" w:rsidR="00693470" w:rsidRPr="00DB0A98" w:rsidRDefault="00693470">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
              <w:pPrChange w:id="22" w:author="作成者">
                <w:pPr>
                  <w:cnfStyle w:val="000000000000" w:firstRow="0" w:lastRow="0" w:firstColumn="0" w:lastColumn="0" w:oddVBand="0" w:evenVBand="0" w:oddHBand="0" w:evenHBand="0" w:firstRowFirstColumn="0" w:firstRowLastColumn="0" w:lastRowFirstColumn="0" w:lastRowLastColumn="0"/>
                </w:pPr>
              </w:pPrChange>
            </w:pPr>
            <w:r w:rsidRPr="00DB0A98">
              <w:rPr>
                <w:rFonts w:asciiTheme="minorEastAsia" w:eastAsiaTheme="minorEastAsia" w:hAnsiTheme="minorEastAsia" w:hint="eastAsia"/>
                <w:bCs/>
                <w:color w:val="000000" w:themeColor="text1"/>
                <w:sz w:val="18"/>
              </w:rPr>
              <w:t>年齢</w:t>
            </w:r>
          </w:p>
        </w:tc>
        <w:tc>
          <w:tcPr>
            <w:tcW w:w="2219" w:type="dxa"/>
          </w:tcPr>
          <w:p w14:paraId="072FCBCC" w14:textId="6AC7461A" w:rsidR="00693470" w:rsidRPr="00DB0A98" w:rsidRDefault="00693470">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
              <w:pPrChange w:id="23" w:author="作成者">
                <w:pPr>
                  <w:cnfStyle w:val="000000000000" w:firstRow="0" w:lastRow="0" w:firstColumn="0" w:lastColumn="0" w:oddVBand="0" w:evenVBand="0" w:oddHBand="0" w:evenHBand="0" w:firstRowFirstColumn="0" w:firstRowLastColumn="0" w:lastRowFirstColumn="0" w:lastRowLastColumn="0"/>
                </w:pPr>
              </w:pPrChange>
            </w:pPr>
            <w:r w:rsidRPr="00DB0A98">
              <w:rPr>
                <w:rFonts w:asciiTheme="minorEastAsia" w:eastAsiaTheme="minorEastAsia" w:hAnsiTheme="minorEastAsia"/>
                <w:bCs/>
                <w:color w:val="000000" w:themeColor="text1"/>
                <w:sz w:val="18"/>
              </w:rPr>
              <w:t>20</w:t>
            </w:r>
            <w:r w:rsidRPr="00DB0A98">
              <w:rPr>
                <w:rFonts w:asciiTheme="minorEastAsia" w:eastAsiaTheme="minorEastAsia" w:hAnsiTheme="minorEastAsia" w:hint="eastAsia"/>
                <w:bCs/>
                <w:color w:val="000000" w:themeColor="text1"/>
                <w:sz w:val="18"/>
              </w:rPr>
              <w:t>〜</w:t>
            </w:r>
            <w:r w:rsidRPr="00DB0A98">
              <w:rPr>
                <w:rFonts w:asciiTheme="minorEastAsia" w:eastAsiaTheme="minorEastAsia" w:hAnsiTheme="minorEastAsia"/>
                <w:bCs/>
                <w:color w:val="000000" w:themeColor="text1"/>
                <w:sz w:val="18"/>
              </w:rPr>
              <w:t>22</w:t>
            </w:r>
            <w:r w:rsidRPr="00DB0A98">
              <w:rPr>
                <w:rFonts w:asciiTheme="minorEastAsia" w:eastAsiaTheme="minorEastAsia" w:hAnsiTheme="minorEastAsia" w:hint="eastAsia"/>
                <w:bCs/>
                <w:color w:val="000000" w:themeColor="text1"/>
                <w:sz w:val="18"/>
              </w:rPr>
              <w:t>歳</w:t>
            </w:r>
          </w:p>
        </w:tc>
      </w:tr>
      <w:tr w:rsidR="00693470" w14:paraId="49853F19" w14:textId="77777777" w:rsidTr="00DB0A98">
        <w:tc>
          <w:tcPr>
            <w:cnfStyle w:val="001000000000" w:firstRow="0" w:lastRow="0" w:firstColumn="1" w:lastColumn="0" w:oddVBand="0" w:evenVBand="0" w:oddHBand="0" w:evenHBand="0" w:firstRowFirstColumn="0" w:firstRowLastColumn="0" w:lastRowFirstColumn="0" w:lastRowLastColumn="0"/>
            <w:tcW w:w="1129" w:type="dxa"/>
            <w:vMerge w:val="restart"/>
          </w:tcPr>
          <w:p w14:paraId="49EBCFBD" w14:textId="1F5A36C6" w:rsidR="00693470" w:rsidRPr="00DB0A98" w:rsidRDefault="00693470" w:rsidP="00DB0A98">
            <w:pPr>
              <w:spacing w:line="240" w:lineRule="exact"/>
              <w:rPr>
                <w:rFonts w:asciiTheme="minorEastAsia" w:eastAsiaTheme="minorEastAsia" w:hAnsiTheme="minorEastAsia"/>
                <w:b w:val="0"/>
                <w:color w:val="000000" w:themeColor="text1"/>
                <w:sz w:val="18"/>
              </w:rPr>
            </w:pPr>
            <w:r w:rsidRPr="00DB0A98">
              <w:rPr>
                <w:rFonts w:asciiTheme="minorEastAsia" w:eastAsiaTheme="minorEastAsia" w:hAnsiTheme="minorEastAsia" w:hint="eastAsia"/>
                <w:color w:val="000000" w:themeColor="text1"/>
                <w:sz w:val="18"/>
              </w:rPr>
              <w:t>実験仕様</w:t>
            </w:r>
          </w:p>
        </w:tc>
        <w:tc>
          <w:tcPr>
            <w:tcW w:w="1276" w:type="dxa"/>
          </w:tcPr>
          <w:p w14:paraId="768D6CC2" w14:textId="6E377DDC" w:rsidR="00693470" w:rsidRPr="00DB0A98" w:rsidRDefault="00693470" w:rsidP="00DB0A98">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
            </w:pPr>
            <w:r w:rsidRPr="00DB0A98">
              <w:rPr>
                <w:rFonts w:asciiTheme="minorEastAsia" w:eastAsiaTheme="minorEastAsia" w:hAnsiTheme="minorEastAsia" w:hint="eastAsia"/>
                <w:bCs/>
                <w:color w:val="000000" w:themeColor="text1"/>
                <w:sz w:val="18"/>
              </w:rPr>
              <w:t>制限時間</w:t>
            </w:r>
          </w:p>
        </w:tc>
        <w:tc>
          <w:tcPr>
            <w:tcW w:w="2219" w:type="dxa"/>
          </w:tcPr>
          <w:p w14:paraId="2A924C48" w14:textId="13755B03" w:rsidR="00693470" w:rsidRPr="00DB0A98" w:rsidRDefault="00693470" w:rsidP="00DB0A98">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
            </w:pPr>
            <w:r w:rsidRPr="00DB0A98">
              <w:rPr>
                <w:rFonts w:asciiTheme="minorEastAsia" w:eastAsiaTheme="minorEastAsia" w:hAnsiTheme="minorEastAsia"/>
                <w:bCs/>
                <w:color w:val="000000" w:themeColor="text1"/>
                <w:sz w:val="18"/>
              </w:rPr>
              <w:t>各ターゲット5 s</w:t>
            </w:r>
          </w:p>
        </w:tc>
      </w:tr>
      <w:tr w:rsidR="00693470" w14:paraId="5AB30E74" w14:textId="77777777" w:rsidTr="00DB0A98">
        <w:tc>
          <w:tcPr>
            <w:cnfStyle w:val="001000000000" w:firstRow="0" w:lastRow="0" w:firstColumn="1" w:lastColumn="0" w:oddVBand="0" w:evenVBand="0" w:oddHBand="0" w:evenHBand="0" w:firstRowFirstColumn="0" w:firstRowLastColumn="0" w:lastRowFirstColumn="0" w:lastRowLastColumn="0"/>
            <w:tcW w:w="1129" w:type="dxa"/>
            <w:vMerge/>
          </w:tcPr>
          <w:p w14:paraId="17D26CDD" w14:textId="77777777" w:rsidR="00693470" w:rsidRPr="00DB0A98" w:rsidRDefault="00693470">
            <w:pPr>
              <w:spacing w:line="240" w:lineRule="exact"/>
              <w:rPr>
                <w:rFonts w:asciiTheme="minorEastAsia" w:eastAsiaTheme="minorEastAsia" w:hAnsiTheme="minorEastAsia"/>
                <w:b w:val="0"/>
                <w:color w:val="000000" w:themeColor="text1"/>
                <w:sz w:val="18"/>
              </w:rPr>
              <w:pPrChange w:id="24" w:author="作成者">
                <w:pPr/>
              </w:pPrChange>
            </w:pPr>
          </w:p>
        </w:tc>
        <w:tc>
          <w:tcPr>
            <w:tcW w:w="1276" w:type="dxa"/>
          </w:tcPr>
          <w:p w14:paraId="7EA71866" w14:textId="623F5557" w:rsidR="00693470" w:rsidRPr="00DB0A98" w:rsidRDefault="00693470">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
              <w:pPrChange w:id="25" w:author="作成者">
                <w:pPr>
                  <w:cnfStyle w:val="000000000000" w:firstRow="0" w:lastRow="0" w:firstColumn="0" w:lastColumn="0" w:oddVBand="0" w:evenVBand="0" w:oddHBand="0" w:evenHBand="0" w:firstRowFirstColumn="0" w:firstRowLastColumn="0" w:lastRowFirstColumn="0" w:lastRowLastColumn="0"/>
                </w:pPr>
              </w:pPrChange>
            </w:pPr>
            <w:r w:rsidRPr="00DB0A98">
              <w:rPr>
                <w:rFonts w:asciiTheme="minorEastAsia" w:eastAsiaTheme="minorEastAsia" w:hAnsiTheme="minorEastAsia" w:hint="eastAsia"/>
                <w:bCs/>
                <w:color w:val="000000" w:themeColor="text1"/>
                <w:sz w:val="18"/>
              </w:rPr>
              <w:t>ターゲットサイズ</w:t>
            </w:r>
          </w:p>
        </w:tc>
        <w:tc>
          <w:tcPr>
            <w:tcW w:w="2219" w:type="dxa"/>
          </w:tcPr>
          <w:p w14:paraId="6B5FF125" w14:textId="5DCE5004" w:rsidR="00693470" w:rsidRPr="00DB0A98" w:rsidRDefault="00693470">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
              <w:pPrChange w:id="26" w:author="作成者">
                <w:pPr>
                  <w:cnfStyle w:val="000000000000" w:firstRow="0" w:lastRow="0" w:firstColumn="0" w:lastColumn="0" w:oddVBand="0" w:evenVBand="0" w:oddHBand="0" w:evenHBand="0" w:firstRowFirstColumn="0" w:firstRowLastColumn="0" w:lastRowFirstColumn="0" w:lastRowLastColumn="0"/>
                </w:pPr>
              </w:pPrChange>
            </w:pPr>
            <w:r w:rsidRPr="00DB0A98">
              <w:rPr>
                <w:rFonts w:asciiTheme="minorEastAsia" w:eastAsiaTheme="minorEastAsia" w:hAnsiTheme="minorEastAsia"/>
                <w:bCs/>
                <w:color w:val="000000" w:themeColor="text1"/>
                <w:sz w:val="18"/>
              </w:rPr>
              <w:t>視</w:t>
            </w:r>
            <w:r w:rsidR="00843F8C">
              <w:rPr>
                <w:rFonts w:asciiTheme="minorEastAsia" w:eastAsiaTheme="minorEastAsia" w:hAnsiTheme="minorEastAsia" w:hint="eastAsia"/>
                <w:bCs/>
                <w:color w:val="000000" w:themeColor="text1"/>
                <w:sz w:val="18"/>
              </w:rPr>
              <w:t>角</w:t>
            </w:r>
            <w:r w:rsidRPr="00DB0A98">
              <w:rPr>
                <w:rFonts w:asciiTheme="minorEastAsia" w:eastAsiaTheme="minorEastAsia" w:hAnsiTheme="minorEastAsia"/>
                <w:bCs/>
                <w:color w:val="000000" w:themeColor="text1"/>
                <w:sz w:val="18"/>
              </w:rPr>
              <w:t>1.5 °</w:t>
            </w:r>
          </w:p>
        </w:tc>
      </w:tr>
      <w:tr w:rsidR="00693470" w14:paraId="159BAA7B" w14:textId="77777777" w:rsidTr="00DB0A98">
        <w:tc>
          <w:tcPr>
            <w:cnfStyle w:val="001000000000" w:firstRow="0" w:lastRow="0" w:firstColumn="1" w:lastColumn="0" w:oddVBand="0" w:evenVBand="0" w:oddHBand="0" w:evenHBand="0" w:firstRowFirstColumn="0" w:firstRowLastColumn="0" w:lastRowFirstColumn="0" w:lastRowLastColumn="0"/>
            <w:tcW w:w="1129" w:type="dxa"/>
            <w:vMerge/>
          </w:tcPr>
          <w:p w14:paraId="48E5F58A" w14:textId="77777777" w:rsidR="00693470" w:rsidRPr="00843F8C" w:rsidRDefault="00693470">
            <w:pPr>
              <w:spacing w:line="240" w:lineRule="exact"/>
              <w:rPr>
                <w:rFonts w:asciiTheme="minorEastAsia" w:eastAsiaTheme="minorEastAsia" w:hAnsiTheme="minorEastAsia"/>
                <w:bCs w:val="0"/>
                <w:color w:val="000000" w:themeColor="text1"/>
                <w:sz w:val="18"/>
                <w:rPrChange w:id="27" w:author="作成者">
                  <w:rPr>
                    <w:rFonts w:asciiTheme="minorEastAsia" w:eastAsiaTheme="minorEastAsia" w:hAnsiTheme="minorEastAsia"/>
                    <w:bCs w:val="0"/>
                    <w:color w:val="000000" w:themeColor="text1"/>
                    <w:sz w:val="20"/>
                  </w:rPr>
                </w:rPrChange>
              </w:rPr>
              <w:pPrChange w:id="28" w:author="作成者">
                <w:pPr/>
              </w:pPrChange>
            </w:pPr>
          </w:p>
        </w:tc>
        <w:tc>
          <w:tcPr>
            <w:tcW w:w="1276" w:type="dxa"/>
          </w:tcPr>
          <w:p w14:paraId="39098441" w14:textId="356E106F" w:rsidR="00693470" w:rsidRPr="00843F8C" w:rsidRDefault="00693470">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Change w:id="29" w:author="作成者">
                  <w:rPr>
                    <w:rFonts w:asciiTheme="minorEastAsia" w:eastAsiaTheme="minorEastAsia" w:hAnsiTheme="minorEastAsia"/>
                    <w:bCs/>
                    <w:color w:val="000000" w:themeColor="text1"/>
                    <w:sz w:val="20"/>
                  </w:rPr>
                </w:rPrChange>
              </w:rPr>
              <w:pPrChange w:id="30" w:author="作成者">
                <w:pPr>
                  <w:cnfStyle w:val="000000000000" w:firstRow="0" w:lastRow="0" w:firstColumn="0" w:lastColumn="0" w:oddVBand="0" w:evenVBand="0" w:oddHBand="0" w:evenHBand="0" w:firstRowFirstColumn="0" w:firstRowLastColumn="0" w:lastRowFirstColumn="0" w:lastRowLastColumn="0"/>
                </w:pPr>
              </w:pPrChange>
            </w:pPr>
            <w:r w:rsidRPr="00843F8C">
              <w:rPr>
                <w:rFonts w:asciiTheme="minorEastAsia" w:eastAsiaTheme="minorEastAsia" w:hAnsiTheme="minorEastAsia" w:hint="eastAsia"/>
                <w:bCs/>
                <w:color w:val="000000" w:themeColor="text1"/>
                <w:sz w:val="18"/>
                <w:rPrChange w:id="31" w:author="作成者">
                  <w:rPr>
                    <w:rFonts w:asciiTheme="minorEastAsia" w:eastAsiaTheme="minorEastAsia" w:hAnsiTheme="minorEastAsia" w:hint="eastAsia"/>
                    <w:bCs/>
                    <w:color w:val="000000" w:themeColor="text1"/>
                    <w:sz w:val="20"/>
                  </w:rPr>
                </w:rPrChange>
              </w:rPr>
              <w:t>ターゲット距離</w:t>
            </w:r>
          </w:p>
        </w:tc>
        <w:tc>
          <w:tcPr>
            <w:tcW w:w="2219" w:type="dxa"/>
          </w:tcPr>
          <w:p w14:paraId="3D237DBE" w14:textId="31E600D1" w:rsidR="00693470" w:rsidRPr="00843F8C" w:rsidRDefault="00693470">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Change w:id="32" w:author="作成者">
                  <w:rPr>
                    <w:rFonts w:asciiTheme="minorEastAsia" w:eastAsiaTheme="minorEastAsia" w:hAnsiTheme="minorEastAsia"/>
                    <w:bCs/>
                    <w:color w:val="000000" w:themeColor="text1"/>
                    <w:sz w:val="20"/>
                  </w:rPr>
                </w:rPrChange>
              </w:rPr>
              <w:pPrChange w:id="33" w:author="作成者">
                <w:pPr>
                  <w:cnfStyle w:val="000000000000" w:firstRow="0" w:lastRow="0" w:firstColumn="0" w:lastColumn="0" w:oddVBand="0" w:evenVBand="0" w:oddHBand="0" w:evenHBand="0" w:firstRowFirstColumn="0" w:firstRowLastColumn="0" w:lastRowFirstColumn="0" w:lastRowLastColumn="0"/>
                </w:pPr>
              </w:pPrChange>
            </w:pPr>
            <w:r w:rsidRPr="00843F8C">
              <w:rPr>
                <w:rFonts w:asciiTheme="minorEastAsia" w:eastAsiaTheme="minorEastAsia" w:hAnsiTheme="minorEastAsia"/>
                <w:bCs/>
                <w:color w:val="000000" w:themeColor="text1"/>
                <w:sz w:val="18"/>
                <w:rPrChange w:id="34" w:author="作成者">
                  <w:rPr>
                    <w:rFonts w:asciiTheme="minorEastAsia" w:eastAsiaTheme="minorEastAsia" w:hAnsiTheme="minorEastAsia"/>
                    <w:bCs/>
                    <w:color w:val="000000" w:themeColor="text1"/>
                    <w:sz w:val="20"/>
                  </w:rPr>
                </w:rPrChange>
              </w:rPr>
              <w:t>仮想空間内1.5m固定</w:t>
            </w:r>
          </w:p>
        </w:tc>
      </w:tr>
      <w:tr w:rsidR="00693470" w14:paraId="3443C34C" w14:textId="77777777" w:rsidTr="00DB0A98">
        <w:tc>
          <w:tcPr>
            <w:cnfStyle w:val="001000000000" w:firstRow="0" w:lastRow="0" w:firstColumn="1" w:lastColumn="0" w:oddVBand="0" w:evenVBand="0" w:oddHBand="0" w:evenHBand="0" w:firstRowFirstColumn="0" w:firstRowLastColumn="0" w:lastRowFirstColumn="0" w:lastRowLastColumn="0"/>
            <w:tcW w:w="1129" w:type="dxa"/>
            <w:vMerge w:val="restart"/>
          </w:tcPr>
          <w:p w14:paraId="6B4A7C26" w14:textId="26258B2C" w:rsidR="00693470" w:rsidRPr="00DB0A98" w:rsidRDefault="00693470" w:rsidP="00DB0A98">
            <w:pPr>
              <w:spacing w:line="240" w:lineRule="exact"/>
              <w:rPr>
                <w:rFonts w:asciiTheme="minorEastAsia" w:eastAsiaTheme="minorEastAsia" w:hAnsiTheme="minorEastAsia"/>
                <w:b w:val="0"/>
                <w:color w:val="000000" w:themeColor="text1"/>
                <w:sz w:val="18"/>
              </w:rPr>
            </w:pPr>
            <w:r w:rsidRPr="00DB0A98">
              <w:rPr>
                <w:rFonts w:asciiTheme="minorEastAsia" w:eastAsiaTheme="minorEastAsia" w:hAnsiTheme="minorEastAsia" w:hint="eastAsia"/>
                <w:color w:val="000000" w:themeColor="text1"/>
                <w:sz w:val="18"/>
              </w:rPr>
              <w:t>実験環境</w:t>
            </w:r>
          </w:p>
        </w:tc>
        <w:tc>
          <w:tcPr>
            <w:tcW w:w="1276" w:type="dxa"/>
          </w:tcPr>
          <w:p w14:paraId="2389AE59" w14:textId="67969D6D" w:rsidR="00693470" w:rsidRPr="00DB0A98" w:rsidRDefault="00693470" w:rsidP="00DB0A98">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
            </w:pPr>
            <w:r w:rsidRPr="00DB0A98">
              <w:rPr>
                <w:rFonts w:hint="eastAsia"/>
                <w:sz w:val="18"/>
                <w:szCs w:val="21"/>
              </w:rPr>
              <w:t>実施場所</w:t>
            </w:r>
          </w:p>
        </w:tc>
        <w:tc>
          <w:tcPr>
            <w:tcW w:w="2219" w:type="dxa"/>
          </w:tcPr>
          <w:p w14:paraId="73F25F6D" w14:textId="53552C88" w:rsidR="00693470" w:rsidRPr="00DB0A98" w:rsidRDefault="00843F8C" w:rsidP="00DB0A98">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
            </w:pPr>
            <w:r>
              <w:rPr>
                <w:rFonts w:hint="eastAsia"/>
                <w:sz w:val="18"/>
                <w:szCs w:val="21"/>
              </w:rPr>
              <w:t>静かな実験室</w:t>
            </w:r>
          </w:p>
        </w:tc>
      </w:tr>
      <w:tr w:rsidR="00693470" w14:paraId="63EEDAF1" w14:textId="77777777" w:rsidTr="00DB0A98">
        <w:tc>
          <w:tcPr>
            <w:cnfStyle w:val="001000000000" w:firstRow="0" w:lastRow="0" w:firstColumn="1" w:lastColumn="0" w:oddVBand="0" w:evenVBand="0" w:oddHBand="0" w:evenHBand="0" w:firstRowFirstColumn="0" w:firstRowLastColumn="0" w:lastRowFirstColumn="0" w:lastRowLastColumn="0"/>
            <w:tcW w:w="1129" w:type="dxa"/>
            <w:vMerge/>
          </w:tcPr>
          <w:p w14:paraId="02A68B30" w14:textId="77777777" w:rsidR="00693470" w:rsidRPr="00843F8C" w:rsidRDefault="00693470">
            <w:pPr>
              <w:spacing w:line="240" w:lineRule="exact"/>
              <w:rPr>
                <w:rFonts w:asciiTheme="minorEastAsia" w:eastAsiaTheme="minorEastAsia" w:hAnsiTheme="minorEastAsia"/>
                <w:b w:val="0"/>
                <w:color w:val="000000" w:themeColor="text1"/>
                <w:sz w:val="18"/>
                <w:rPrChange w:id="35" w:author="作成者">
                  <w:rPr>
                    <w:rFonts w:asciiTheme="minorEastAsia" w:eastAsiaTheme="minorEastAsia" w:hAnsiTheme="minorEastAsia"/>
                    <w:b w:val="0"/>
                    <w:color w:val="000000" w:themeColor="text1"/>
                    <w:sz w:val="20"/>
                  </w:rPr>
                </w:rPrChange>
              </w:rPr>
              <w:pPrChange w:id="36" w:author="作成者">
                <w:pPr/>
              </w:pPrChange>
            </w:pPr>
          </w:p>
        </w:tc>
        <w:tc>
          <w:tcPr>
            <w:tcW w:w="1276" w:type="dxa"/>
          </w:tcPr>
          <w:p w14:paraId="4A365F91" w14:textId="77DB4451" w:rsidR="00693470" w:rsidRPr="00843F8C" w:rsidRDefault="00693470">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Change w:id="37" w:author="作成者">
                  <w:rPr>
                    <w:rFonts w:asciiTheme="minorEastAsia" w:eastAsiaTheme="minorEastAsia" w:hAnsiTheme="minorEastAsia"/>
                    <w:bCs/>
                    <w:color w:val="000000" w:themeColor="text1"/>
                    <w:sz w:val="20"/>
                  </w:rPr>
                </w:rPrChange>
              </w:rPr>
              <w:pPrChange w:id="38" w:author="作成者">
                <w:pPr>
                  <w:cnfStyle w:val="000000000000" w:firstRow="0" w:lastRow="0" w:firstColumn="0" w:lastColumn="0" w:oddVBand="0" w:evenVBand="0" w:oddHBand="0" w:evenHBand="0" w:firstRowFirstColumn="0" w:firstRowLastColumn="0" w:lastRowFirstColumn="0" w:lastRowLastColumn="0"/>
                </w:pPr>
              </w:pPrChange>
            </w:pPr>
            <w:r w:rsidRPr="00843F8C">
              <w:rPr>
                <w:rFonts w:hint="eastAsia"/>
                <w:sz w:val="18"/>
                <w:szCs w:val="21"/>
                <w:rPrChange w:id="39" w:author="作成者">
                  <w:rPr>
                    <w:rFonts w:hint="eastAsia"/>
                    <w:szCs w:val="21"/>
                  </w:rPr>
                </w:rPrChange>
              </w:rPr>
              <w:t>体位保持具</w:t>
            </w:r>
          </w:p>
        </w:tc>
        <w:tc>
          <w:tcPr>
            <w:tcW w:w="2219" w:type="dxa"/>
          </w:tcPr>
          <w:p w14:paraId="22FD212F" w14:textId="18486E4D" w:rsidR="00693470" w:rsidRPr="00843F8C" w:rsidRDefault="00693470">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Change w:id="40" w:author="作成者">
                  <w:rPr>
                    <w:rFonts w:asciiTheme="minorEastAsia" w:eastAsiaTheme="minorEastAsia" w:hAnsiTheme="minorEastAsia"/>
                    <w:bCs/>
                    <w:color w:val="000000" w:themeColor="text1"/>
                    <w:sz w:val="20"/>
                  </w:rPr>
                </w:rPrChange>
              </w:rPr>
              <w:pPrChange w:id="41" w:author="作成者">
                <w:pPr>
                  <w:cnfStyle w:val="000000000000" w:firstRow="0" w:lastRow="0" w:firstColumn="0" w:lastColumn="0" w:oddVBand="0" w:evenVBand="0" w:oddHBand="0" w:evenHBand="0" w:firstRowFirstColumn="0" w:firstRowLastColumn="0" w:lastRowFirstColumn="0" w:lastRowLastColumn="0"/>
                </w:pPr>
              </w:pPrChange>
            </w:pPr>
            <w:r w:rsidRPr="00843F8C">
              <w:rPr>
                <w:rFonts w:hint="eastAsia"/>
                <w:sz w:val="18"/>
                <w:szCs w:val="21"/>
                <w:rPrChange w:id="42" w:author="作成者">
                  <w:rPr>
                    <w:rFonts w:hint="eastAsia"/>
                    <w:szCs w:val="21"/>
                  </w:rPr>
                </w:rPrChange>
              </w:rPr>
              <w:t>オフィスチェア</w:t>
            </w:r>
            <w:r w:rsidRPr="00843F8C">
              <w:rPr>
                <w:sz w:val="18"/>
                <w:szCs w:val="21"/>
                <w:rPrChange w:id="43" w:author="作成者">
                  <w:rPr>
                    <w:szCs w:val="21"/>
                  </w:rPr>
                </w:rPrChange>
              </w:rPr>
              <w:t>,</w:t>
            </w:r>
            <w:r w:rsidRPr="00843F8C">
              <w:rPr>
                <w:rFonts w:hint="eastAsia"/>
                <w:sz w:val="18"/>
                <w:szCs w:val="21"/>
                <w:rPrChange w:id="44" w:author="作成者">
                  <w:rPr>
                    <w:rFonts w:hint="eastAsia"/>
                    <w:szCs w:val="21"/>
                  </w:rPr>
                </w:rPrChange>
              </w:rPr>
              <w:t>キャンプ用マット</w:t>
            </w:r>
            <w:r w:rsidRPr="00843F8C">
              <w:rPr>
                <w:sz w:val="18"/>
                <w:szCs w:val="21"/>
                <w:rPrChange w:id="45" w:author="作成者">
                  <w:rPr>
                    <w:szCs w:val="21"/>
                  </w:rPr>
                </w:rPrChange>
              </w:rPr>
              <w:t>,</w:t>
            </w:r>
            <w:r w:rsidRPr="00843F8C">
              <w:rPr>
                <w:rFonts w:hint="eastAsia"/>
                <w:sz w:val="18"/>
                <w:szCs w:val="21"/>
                <w:rPrChange w:id="46" w:author="作成者">
                  <w:rPr>
                    <w:rFonts w:hint="eastAsia"/>
                    <w:szCs w:val="21"/>
                  </w:rPr>
                </w:rPrChange>
              </w:rPr>
              <w:t>枕</w:t>
            </w:r>
          </w:p>
        </w:tc>
      </w:tr>
      <w:tr w:rsidR="00693470" w14:paraId="64567604" w14:textId="77777777" w:rsidTr="00DB0A98">
        <w:tc>
          <w:tcPr>
            <w:cnfStyle w:val="001000000000" w:firstRow="0" w:lastRow="0" w:firstColumn="1" w:lastColumn="0" w:oddVBand="0" w:evenVBand="0" w:oddHBand="0" w:evenHBand="0" w:firstRowFirstColumn="0" w:firstRowLastColumn="0" w:lastRowFirstColumn="0" w:lastRowLastColumn="0"/>
            <w:tcW w:w="1129" w:type="dxa"/>
            <w:vMerge w:val="restart"/>
          </w:tcPr>
          <w:p w14:paraId="63AB6211" w14:textId="1E5A976C" w:rsidR="00693470" w:rsidRPr="00DB0A98" w:rsidRDefault="00693470" w:rsidP="00DB0A98">
            <w:pPr>
              <w:spacing w:line="240" w:lineRule="exact"/>
              <w:rPr>
                <w:rFonts w:asciiTheme="minorEastAsia" w:eastAsiaTheme="minorEastAsia" w:hAnsiTheme="minorEastAsia"/>
                <w:b w:val="0"/>
                <w:color w:val="000000" w:themeColor="text1"/>
                <w:sz w:val="18"/>
              </w:rPr>
            </w:pPr>
            <w:r w:rsidRPr="00DB0A98">
              <w:rPr>
                <w:rFonts w:asciiTheme="minorEastAsia" w:eastAsiaTheme="minorEastAsia" w:hAnsiTheme="minorEastAsia" w:hint="eastAsia"/>
                <w:color w:val="000000" w:themeColor="text1"/>
                <w:sz w:val="18"/>
              </w:rPr>
              <w:t>取得指標</w:t>
            </w:r>
          </w:p>
        </w:tc>
        <w:tc>
          <w:tcPr>
            <w:tcW w:w="1276" w:type="dxa"/>
          </w:tcPr>
          <w:p w14:paraId="40DE099B" w14:textId="146FCC06" w:rsidR="00693470" w:rsidRPr="00DB0A98" w:rsidRDefault="00693470" w:rsidP="00DB0A98">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
            </w:pPr>
            <w:r w:rsidRPr="00DB0A98">
              <w:rPr>
                <w:rFonts w:asciiTheme="minorEastAsia" w:eastAsiaTheme="minorEastAsia" w:hAnsiTheme="minorEastAsia" w:hint="eastAsia"/>
                <w:bCs/>
                <w:color w:val="000000" w:themeColor="text1"/>
                <w:sz w:val="18"/>
              </w:rPr>
              <w:t>反応時間</w:t>
            </w:r>
          </w:p>
        </w:tc>
        <w:tc>
          <w:tcPr>
            <w:tcW w:w="2219" w:type="dxa"/>
          </w:tcPr>
          <w:p w14:paraId="21235A93" w14:textId="0E981E4D" w:rsidR="00693470" w:rsidRPr="00DB0A98" w:rsidRDefault="00693470" w:rsidP="00DB0A98">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
            </w:pPr>
            <w:r w:rsidRPr="00DB0A98">
              <w:rPr>
                <w:rFonts w:asciiTheme="minorEastAsia" w:eastAsiaTheme="minorEastAsia" w:hAnsiTheme="minorEastAsia" w:hint="eastAsia"/>
                <w:bCs/>
                <w:color w:val="000000" w:themeColor="text1"/>
                <w:sz w:val="18"/>
              </w:rPr>
              <w:t>ターゲットクリックまでの時間</w:t>
            </w:r>
            <w:r w:rsidRPr="00DB0A98">
              <w:rPr>
                <w:rFonts w:asciiTheme="minorEastAsia" w:eastAsiaTheme="minorEastAsia" w:hAnsiTheme="minorEastAsia"/>
                <w:bCs/>
                <w:color w:val="000000" w:themeColor="text1"/>
                <w:sz w:val="18"/>
              </w:rPr>
              <w:t>(s)</w:t>
            </w:r>
          </w:p>
        </w:tc>
      </w:tr>
      <w:tr w:rsidR="00693470" w14:paraId="69D387B8" w14:textId="77777777" w:rsidTr="00DB0A98">
        <w:tc>
          <w:tcPr>
            <w:cnfStyle w:val="001000000000" w:firstRow="0" w:lastRow="0" w:firstColumn="1" w:lastColumn="0" w:oddVBand="0" w:evenVBand="0" w:oddHBand="0" w:evenHBand="0" w:firstRowFirstColumn="0" w:firstRowLastColumn="0" w:lastRowFirstColumn="0" w:lastRowLastColumn="0"/>
            <w:tcW w:w="1129" w:type="dxa"/>
            <w:vMerge/>
          </w:tcPr>
          <w:p w14:paraId="648BACA2" w14:textId="77777777" w:rsidR="00693470" w:rsidRPr="00843F8C" w:rsidRDefault="00693470">
            <w:pPr>
              <w:spacing w:line="240" w:lineRule="exact"/>
              <w:rPr>
                <w:rFonts w:asciiTheme="minorEastAsia" w:eastAsiaTheme="minorEastAsia" w:hAnsiTheme="minorEastAsia"/>
                <w:b w:val="0"/>
                <w:color w:val="000000" w:themeColor="text1"/>
                <w:sz w:val="18"/>
                <w:rPrChange w:id="47" w:author="作成者">
                  <w:rPr>
                    <w:rFonts w:asciiTheme="minorEastAsia" w:eastAsiaTheme="minorEastAsia" w:hAnsiTheme="minorEastAsia"/>
                    <w:b w:val="0"/>
                    <w:color w:val="000000" w:themeColor="text1"/>
                    <w:sz w:val="20"/>
                  </w:rPr>
                </w:rPrChange>
              </w:rPr>
              <w:pPrChange w:id="48" w:author="作成者">
                <w:pPr/>
              </w:pPrChange>
            </w:pPr>
          </w:p>
        </w:tc>
        <w:tc>
          <w:tcPr>
            <w:tcW w:w="1276" w:type="dxa"/>
          </w:tcPr>
          <w:p w14:paraId="5D6ABCFC" w14:textId="3FF2DFE4" w:rsidR="00693470" w:rsidRPr="00843F8C" w:rsidRDefault="00693470">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vertAlign w:val="superscript"/>
                <w:rPrChange w:id="49" w:author="作成者">
                  <w:rPr>
                    <w:rFonts w:asciiTheme="minorEastAsia" w:eastAsiaTheme="minorEastAsia" w:hAnsiTheme="minorEastAsia"/>
                    <w:bCs/>
                    <w:color w:val="000000" w:themeColor="text1"/>
                    <w:sz w:val="20"/>
                    <w:vertAlign w:val="superscript"/>
                  </w:rPr>
                </w:rPrChange>
              </w:rPr>
              <w:pPrChange w:id="50" w:author="作成者">
                <w:pPr>
                  <w:cnfStyle w:val="000000000000" w:firstRow="0" w:lastRow="0" w:firstColumn="0" w:lastColumn="0" w:oddVBand="0" w:evenVBand="0" w:oddHBand="0" w:evenHBand="0" w:firstRowFirstColumn="0" w:firstRowLastColumn="0" w:lastRowFirstColumn="0" w:lastRowLastColumn="0"/>
                </w:pPr>
              </w:pPrChange>
            </w:pPr>
            <w:r w:rsidRPr="00843F8C">
              <w:rPr>
                <w:rFonts w:asciiTheme="minorEastAsia" w:eastAsiaTheme="minorEastAsia" w:hAnsiTheme="minorEastAsia" w:hint="eastAsia"/>
                <w:bCs/>
                <w:color w:val="000000" w:themeColor="text1"/>
                <w:sz w:val="18"/>
                <w:rPrChange w:id="51" w:author="作成者">
                  <w:rPr>
                    <w:rFonts w:asciiTheme="minorEastAsia" w:eastAsiaTheme="minorEastAsia" w:hAnsiTheme="minorEastAsia" w:hint="eastAsia"/>
                    <w:bCs/>
                    <w:color w:val="000000" w:themeColor="text1"/>
                    <w:sz w:val="20"/>
                  </w:rPr>
                </w:rPrChange>
              </w:rPr>
              <w:t>失敗回数</w:t>
            </w:r>
          </w:p>
        </w:tc>
        <w:tc>
          <w:tcPr>
            <w:tcW w:w="2219" w:type="dxa"/>
          </w:tcPr>
          <w:p w14:paraId="62E0EC3B" w14:textId="6383F6E2" w:rsidR="00693470" w:rsidRPr="00843F8C" w:rsidRDefault="00693470">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Change w:id="52" w:author="作成者">
                  <w:rPr>
                    <w:rFonts w:asciiTheme="minorEastAsia" w:eastAsiaTheme="minorEastAsia" w:hAnsiTheme="minorEastAsia"/>
                    <w:bCs/>
                    <w:color w:val="000000" w:themeColor="text1"/>
                    <w:sz w:val="20"/>
                  </w:rPr>
                </w:rPrChange>
              </w:rPr>
              <w:pPrChange w:id="53" w:author="作成者">
                <w:pPr>
                  <w:cnfStyle w:val="000000000000" w:firstRow="0" w:lastRow="0" w:firstColumn="0" w:lastColumn="0" w:oddVBand="0" w:evenVBand="0" w:oddHBand="0" w:evenHBand="0" w:firstRowFirstColumn="0" w:firstRowLastColumn="0" w:lastRowFirstColumn="0" w:lastRowLastColumn="0"/>
                </w:pPr>
              </w:pPrChange>
            </w:pPr>
            <w:r w:rsidRPr="00843F8C">
              <w:rPr>
                <w:rFonts w:asciiTheme="minorEastAsia" w:eastAsiaTheme="minorEastAsia" w:hAnsiTheme="minorEastAsia"/>
                <w:bCs/>
                <w:color w:val="000000" w:themeColor="text1"/>
                <w:sz w:val="18"/>
                <w:rPrChange w:id="54" w:author="作成者">
                  <w:rPr>
                    <w:rFonts w:asciiTheme="minorEastAsia" w:eastAsiaTheme="minorEastAsia" w:hAnsiTheme="minorEastAsia"/>
                    <w:bCs/>
                    <w:color w:val="000000" w:themeColor="text1"/>
                    <w:sz w:val="20"/>
                  </w:rPr>
                </w:rPrChange>
              </w:rPr>
              <w:t>ターゲットクリックに失敗した回数</w:t>
            </w:r>
          </w:p>
        </w:tc>
      </w:tr>
      <w:tr w:rsidR="00693470" w14:paraId="4CC3D530" w14:textId="77777777" w:rsidTr="00DB0A98">
        <w:tc>
          <w:tcPr>
            <w:cnfStyle w:val="001000000000" w:firstRow="0" w:lastRow="0" w:firstColumn="1" w:lastColumn="0" w:oddVBand="0" w:evenVBand="0" w:oddHBand="0" w:evenHBand="0" w:firstRowFirstColumn="0" w:firstRowLastColumn="0" w:lastRowFirstColumn="0" w:lastRowLastColumn="0"/>
            <w:tcW w:w="1129" w:type="dxa"/>
            <w:vMerge/>
          </w:tcPr>
          <w:p w14:paraId="2EC18103" w14:textId="58A319C3" w:rsidR="00693470" w:rsidRPr="00843F8C" w:rsidRDefault="00693470">
            <w:pPr>
              <w:spacing w:line="240" w:lineRule="exact"/>
              <w:rPr>
                <w:rFonts w:asciiTheme="minorEastAsia" w:eastAsiaTheme="minorEastAsia" w:hAnsiTheme="minorEastAsia"/>
                <w:b w:val="0"/>
                <w:color w:val="000000" w:themeColor="text1"/>
                <w:sz w:val="18"/>
                <w:rPrChange w:id="55" w:author="作成者">
                  <w:rPr>
                    <w:rFonts w:asciiTheme="minorEastAsia" w:eastAsiaTheme="minorEastAsia" w:hAnsiTheme="minorEastAsia"/>
                    <w:b w:val="0"/>
                    <w:color w:val="000000" w:themeColor="text1"/>
                    <w:sz w:val="20"/>
                  </w:rPr>
                </w:rPrChange>
              </w:rPr>
              <w:pPrChange w:id="56" w:author="作成者">
                <w:pPr/>
              </w:pPrChange>
            </w:pPr>
          </w:p>
        </w:tc>
        <w:tc>
          <w:tcPr>
            <w:tcW w:w="1276" w:type="dxa"/>
          </w:tcPr>
          <w:p w14:paraId="507F1BEB" w14:textId="042029A2" w:rsidR="00693470" w:rsidRPr="00843F8C" w:rsidRDefault="00693470">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Change w:id="57" w:author="作成者">
                  <w:rPr>
                    <w:rFonts w:asciiTheme="minorEastAsia" w:eastAsiaTheme="minorEastAsia" w:hAnsiTheme="minorEastAsia"/>
                    <w:bCs/>
                    <w:color w:val="000000" w:themeColor="text1"/>
                    <w:sz w:val="20"/>
                  </w:rPr>
                </w:rPrChange>
              </w:rPr>
              <w:pPrChange w:id="58" w:author="作成者">
                <w:pPr>
                  <w:cnfStyle w:val="000000000000" w:firstRow="0" w:lastRow="0" w:firstColumn="0" w:lastColumn="0" w:oddVBand="0" w:evenVBand="0" w:oddHBand="0" w:evenHBand="0" w:firstRowFirstColumn="0" w:firstRowLastColumn="0" w:lastRowFirstColumn="0" w:lastRowLastColumn="0"/>
                </w:pPr>
              </w:pPrChange>
            </w:pPr>
            <w:r w:rsidRPr="00843F8C">
              <w:rPr>
                <w:rFonts w:asciiTheme="minorEastAsia" w:eastAsiaTheme="minorEastAsia" w:hAnsiTheme="minorEastAsia" w:hint="eastAsia"/>
                <w:bCs/>
                <w:color w:val="000000" w:themeColor="text1"/>
                <w:sz w:val="18"/>
                <w:rPrChange w:id="59" w:author="作成者">
                  <w:rPr>
                    <w:rFonts w:asciiTheme="minorEastAsia" w:eastAsiaTheme="minorEastAsia" w:hAnsiTheme="minorEastAsia" w:hint="eastAsia"/>
                    <w:bCs/>
                    <w:color w:val="000000" w:themeColor="text1"/>
                    <w:sz w:val="20"/>
                  </w:rPr>
                </w:rPrChange>
              </w:rPr>
              <w:t>頭部移動量</w:t>
            </w:r>
          </w:p>
        </w:tc>
        <w:tc>
          <w:tcPr>
            <w:tcW w:w="2219" w:type="dxa"/>
          </w:tcPr>
          <w:p w14:paraId="375ED951" w14:textId="2E31E5E0" w:rsidR="00693470" w:rsidRPr="00843F8C" w:rsidRDefault="00693470">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Change w:id="60" w:author="作成者">
                  <w:rPr>
                    <w:rFonts w:asciiTheme="minorEastAsia" w:eastAsiaTheme="minorEastAsia" w:hAnsiTheme="minorEastAsia"/>
                    <w:bCs/>
                    <w:color w:val="000000" w:themeColor="text1"/>
                    <w:sz w:val="20"/>
                  </w:rPr>
                </w:rPrChange>
              </w:rPr>
              <w:pPrChange w:id="61" w:author="作成者">
                <w:pPr>
                  <w:cnfStyle w:val="000000000000" w:firstRow="0" w:lastRow="0" w:firstColumn="0" w:lastColumn="0" w:oddVBand="0" w:evenVBand="0" w:oddHBand="0" w:evenHBand="0" w:firstRowFirstColumn="0" w:firstRowLastColumn="0" w:lastRowFirstColumn="0" w:lastRowLastColumn="0"/>
                </w:pPr>
              </w:pPrChange>
            </w:pPr>
            <w:r w:rsidRPr="00843F8C">
              <w:rPr>
                <w:rFonts w:asciiTheme="minorEastAsia" w:eastAsiaTheme="minorEastAsia" w:hAnsiTheme="minorEastAsia" w:hint="eastAsia"/>
                <w:bCs/>
                <w:color w:val="000000" w:themeColor="text1"/>
                <w:sz w:val="18"/>
                <w:rPrChange w:id="62" w:author="作成者">
                  <w:rPr>
                    <w:rFonts w:asciiTheme="minorEastAsia" w:eastAsiaTheme="minorEastAsia" w:hAnsiTheme="minorEastAsia" w:hint="eastAsia"/>
                    <w:bCs/>
                    <w:color w:val="000000" w:themeColor="text1"/>
                    <w:sz w:val="20"/>
                  </w:rPr>
                </w:rPrChange>
              </w:rPr>
              <w:t>頭部移動の総距離</w:t>
            </w:r>
            <w:r w:rsidRPr="00843F8C">
              <w:rPr>
                <w:rFonts w:asciiTheme="minorEastAsia" w:eastAsiaTheme="minorEastAsia" w:hAnsiTheme="minorEastAsia"/>
                <w:bCs/>
                <w:color w:val="000000" w:themeColor="text1"/>
                <w:sz w:val="18"/>
                <w:rPrChange w:id="63" w:author="作成者">
                  <w:rPr>
                    <w:rFonts w:asciiTheme="minorEastAsia" w:eastAsiaTheme="minorEastAsia" w:hAnsiTheme="minorEastAsia"/>
                    <w:bCs/>
                    <w:color w:val="000000" w:themeColor="text1"/>
                    <w:sz w:val="20"/>
                  </w:rPr>
                </w:rPrChange>
              </w:rPr>
              <w:t>(m)</w:t>
            </w:r>
          </w:p>
        </w:tc>
      </w:tr>
      <w:tr w:rsidR="00693470" w14:paraId="7EABDF98" w14:textId="77777777" w:rsidTr="00DB0A98">
        <w:tc>
          <w:tcPr>
            <w:cnfStyle w:val="001000000000" w:firstRow="0" w:lastRow="0" w:firstColumn="1" w:lastColumn="0" w:oddVBand="0" w:evenVBand="0" w:oddHBand="0" w:evenHBand="0" w:firstRowFirstColumn="0" w:firstRowLastColumn="0" w:lastRowFirstColumn="0" w:lastRowLastColumn="0"/>
            <w:tcW w:w="1129" w:type="dxa"/>
            <w:vMerge/>
          </w:tcPr>
          <w:p w14:paraId="4CEB44A8" w14:textId="77777777" w:rsidR="00693470" w:rsidRPr="00843F8C" w:rsidRDefault="00693470">
            <w:pPr>
              <w:spacing w:line="240" w:lineRule="exact"/>
              <w:rPr>
                <w:rFonts w:asciiTheme="minorEastAsia" w:eastAsiaTheme="minorEastAsia" w:hAnsiTheme="minorEastAsia"/>
                <w:b w:val="0"/>
                <w:color w:val="000000" w:themeColor="text1"/>
                <w:sz w:val="18"/>
                <w:rPrChange w:id="64" w:author="作成者">
                  <w:rPr>
                    <w:rFonts w:asciiTheme="minorEastAsia" w:eastAsiaTheme="minorEastAsia" w:hAnsiTheme="minorEastAsia"/>
                    <w:b w:val="0"/>
                    <w:color w:val="000000" w:themeColor="text1"/>
                    <w:sz w:val="20"/>
                  </w:rPr>
                </w:rPrChange>
              </w:rPr>
              <w:pPrChange w:id="65" w:author="作成者">
                <w:pPr/>
              </w:pPrChange>
            </w:pPr>
          </w:p>
        </w:tc>
        <w:tc>
          <w:tcPr>
            <w:tcW w:w="1276" w:type="dxa"/>
          </w:tcPr>
          <w:p w14:paraId="78B5CC40" w14:textId="7E8A3B78" w:rsidR="00693470" w:rsidRPr="00843F8C" w:rsidRDefault="00693470">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Change w:id="66" w:author="作成者">
                  <w:rPr>
                    <w:rFonts w:asciiTheme="minorEastAsia" w:eastAsiaTheme="minorEastAsia" w:hAnsiTheme="minorEastAsia"/>
                    <w:bCs/>
                    <w:color w:val="000000" w:themeColor="text1"/>
                    <w:sz w:val="20"/>
                  </w:rPr>
                </w:rPrChange>
              </w:rPr>
              <w:pPrChange w:id="67" w:author="作成者">
                <w:pPr>
                  <w:cnfStyle w:val="000000000000" w:firstRow="0" w:lastRow="0" w:firstColumn="0" w:lastColumn="0" w:oddVBand="0" w:evenVBand="0" w:oddHBand="0" w:evenHBand="0" w:firstRowFirstColumn="0" w:firstRowLastColumn="0" w:lastRowFirstColumn="0" w:lastRowLastColumn="0"/>
                </w:pPr>
              </w:pPrChange>
            </w:pPr>
            <w:r w:rsidRPr="00843F8C">
              <w:rPr>
                <w:rFonts w:asciiTheme="minorEastAsia" w:eastAsiaTheme="minorEastAsia" w:hAnsiTheme="minorEastAsia" w:hint="eastAsia"/>
                <w:bCs/>
                <w:color w:val="000000" w:themeColor="text1"/>
                <w:sz w:val="18"/>
                <w:rPrChange w:id="68" w:author="作成者">
                  <w:rPr>
                    <w:rFonts w:asciiTheme="minorEastAsia" w:eastAsiaTheme="minorEastAsia" w:hAnsiTheme="minorEastAsia" w:hint="eastAsia"/>
                    <w:bCs/>
                    <w:color w:val="000000" w:themeColor="text1"/>
                    <w:sz w:val="20"/>
                  </w:rPr>
                </w:rPrChange>
              </w:rPr>
              <w:t>右手コントローラの総軌跡長</w:t>
            </w:r>
          </w:p>
        </w:tc>
        <w:tc>
          <w:tcPr>
            <w:tcW w:w="2219" w:type="dxa"/>
          </w:tcPr>
          <w:p w14:paraId="7169B0AD" w14:textId="00585ABF" w:rsidR="00693470" w:rsidRPr="00843F8C" w:rsidRDefault="00693470">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Change w:id="69" w:author="作成者">
                  <w:rPr>
                    <w:rFonts w:asciiTheme="minorEastAsia" w:eastAsiaTheme="minorEastAsia" w:hAnsiTheme="minorEastAsia"/>
                    <w:bCs/>
                    <w:color w:val="000000" w:themeColor="text1"/>
                    <w:sz w:val="20"/>
                  </w:rPr>
                </w:rPrChange>
              </w:rPr>
              <w:pPrChange w:id="70" w:author="作成者">
                <w:pPr>
                  <w:cnfStyle w:val="000000000000" w:firstRow="0" w:lastRow="0" w:firstColumn="0" w:lastColumn="0" w:oddVBand="0" w:evenVBand="0" w:oddHBand="0" w:evenHBand="0" w:firstRowFirstColumn="0" w:firstRowLastColumn="0" w:lastRowFirstColumn="0" w:lastRowLastColumn="0"/>
                </w:pPr>
              </w:pPrChange>
            </w:pPr>
            <w:r w:rsidRPr="00843F8C">
              <w:rPr>
                <w:rFonts w:asciiTheme="minorEastAsia" w:eastAsiaTheme="minorEastAsia" w:hAnsiTheme="minorEastAsia" w:hint="eastAsia"/>
                <w:bCs/>
                <w:color w:val="000000" w:themeColor="text1"/>
                <w:sz w:val="18"/>
                <w:rPrChange w:id="71" w:author="作成者">
                  <w:rPr>
                    <w:rFonts w:asciiTheme="minorEastAsia" w:eastAsiaTheme="minorEastAsia" w:hAnsiTheme="minorEastAsia" w:hint="eastAsia"/>
                    <w:bCs/>
                    <w:color w:val="000000" w:themeColor="text1"/>
                    <w:sz w:val="20"/>
                  </w:rPr>
                </w:rPrChange>
              </w:rPr>
              <w:t>ターゲットクリックまでの右手</w:t>
            </w:r>
            <w:r w:rsidRPr="00843F8C">
              <w:rPr>
                <w:rFonts w:asciiTheme="minorEastAsia" w:eastAsiaTheme="minorEastAsia" w:hAnsiTheme="minorEastAsia"/>
                <w:bCs/>
                <w:color w:val="000000" w:themeColor="text1"/>
                <w:sz w:val="18"/>
                <w:rPrChange w:id="72" w:author="作成者">
                  <w:rPr>
                    <w:rFonts w:asciiTheme="minorEastAsia" w:eastAsiaTheme="minorEastAsia" w:hAnsiTheme="minorEastAsia"/>
                    <w:bCs/>
                    <w:color w:val="000000" w:themeColor="text1"/>
                    <w:sz w:val="20"/>
                  </w:rPr>
                </w:rPrChange>
              </w:rPr>
              <w:t>コントローラ</w:t>
            </w:r>
            <w:r w:rsidRPr="00843F8C">
              <w:rPr>
                <w:rFonts w:asciiTheme="minorEastAsia" w:eastAsiaTheme="minorEastAsia" w:hAnsiTheme="minorEastAsia" w:hint="eastAsia"/>
                <w:bCs/>
                <w:color w:val="000000" w:themeColor="text1"/>
                <w:sz w:val="18"/>
                <w:rPrChange w:id="73" w:author="作成者">
                  <w:rPr>
                    <w:rFonts w:asciiTheme="minorEastAsia" w:eastAsiaTheme="minorEastAsia" w:hAnsiTheme="minorEastAsia" w:hint="eastAsia"/>
                    <w:bCs/>
                    <w:color w:val="000000" w:themeColor="text1"/>
                    <w:sz w:val="20"/>
                  </w:rPr>
                </w:rPrChange>
              </w:rPr>
              <w:t>の</w:t>
            </w:r>
            <w:r w:rsidRPr="00843F8C">
              <w:rPr>
                <w:rFonts w:asciiTheme="minorEastAsia" w:eastAsiaTheme="minorEastAsia" w:hAnsiTheme="minorEastAsia"/>
                <w:bCs/>
                <w:color w:val="000000" w:themeColor="text1"/>
                <w:sz w:val="18"/>
                <w:rPrChange w:id="74" w:author="作成者">
                  <w:rPr>
                    <w:rFonts w:asciiTheme="minorEastAsia" w:eastAsiaTheme="minorEastAsia" w:hAnsiTheme="minorEastAsia"/>
                    <w:bCs/>
                    <w:color w:val="000000" w:themeColor="text1"/>
                    <w:sz w:val="20"/>
                  </w:rPr>
                </w:rPrChange>
              </w:rPr>
              <w:t>移動距離（mm）</w:t>
            </w:r>
          </w:p>
        </w:tc>
      </w:tr>
      <w:tr w:rsidR="00693470" w14:paraId="1E8ED411" w14:textId="77777777" w:rsidTr="00DB0A98">
        <w:trPr>
          <w:trHeight w:val="33"/>
        </w:trPr>
        <w:tc>
          <w:tcPr>
            <w:cnfStyle w:val="001000000000" w:firstRow="0" w:lastRow="0" w:firstColumn="1" w:lastColumn="0" w:oddVBand="0" w:evenVBand="0" w:oddHBand="0" w:evenHBand="0" w:firstRowFirstColumn="0" w:firstRowLastColumn="0" w:lastRowFirstColumn="0" w:lastRowLastColumn="0"/>
            <w:tcW w:w="1129" w:type="dxa"/>
            <w:vMerge/>
          </w:tcPr>
          <w:p w14:paraId="0BCAF682" w14:textId="77777777" w:rsidR="00693470" w:rsidRPr="00843F8C" w:rsidRDefault="00693470">
            <w:pPr>
              <w:spacing w:line="240" w:lineRule="exact"/>
              <w:rPr>
                <w:rFonts w:asciiTheme="minorEastAsia" w:eastAsiaTheme="minorEastAsia" w:hAnsiTheme="minorEastAsia"/>
                <w:b w:val="0"/>
                <w:color w:val="000000" w:themeColor="text1"/>
                <w:sz w:val="18"/>
                <w:rPrChange w:id="75" w:author="作成者">
                  <w:rPr>
                    <w:rFonts w:asciiTheme="minorEastAsia" w:eastAsiaTheme="minorEastAsia" w:hAnsiTheme="minorEastAsia"/>
                    <w:b w:val="0"/>
                    <w:color w:val="000000" w:themeColor="text1"/>
                    <w:sz w:val="20"/>
                  </w:rPr>
                </w:rPrChange>
              </w:rPr>
              <w:pPrChange w:id="76" w:author="作成者">
                <w:pPr/>
              </w:pPrChange>
            </w:pPr>
          </w:p>
        </w:tc>
        <w:tc>
          <w:tcPr>
            <w:tcW w:w="1276" w:type="dxa"/>
          </w:tcPr>
          <w:p w14:paraId="045F9506" w14:textId="686A619F" w:rsidR="00693470" w:rsidRPr="00843F8C" w:rsidRDefault="00693470">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Change w:id="77" w:author="作成者">
                  <w:rPr>
                    <w:rFonts w:asciiTheme="minorEastAsia" w:eastAsiaTheme="minorEastAsia" w:hAnsiTheme="minorEastAsia"/>
                    <w:bCs/>
                    <w:color w:val="000000" w:themeColor="text1"/>
                    <w:sz w:val="20"/>
                  </w:rPr>
                </w:rPrChange>
              </w:rPr>
              <w:pPrChange w:id="78" w:author="作成者">
                <w:pPr>
                  <w:cnfStyle w:val="000000000000" w:firstRow="0" w:lastRow="0" w:firstColumn="0" w:lastColumn="0" w:oddVBand="0" w:evenVBand="0" w:oddHBand="0" w:evenHBand="0" w:firstRowFirstColumn="0" w:firstRowLastColumn="0" w:lastRowFirstColumn="0" w:lastRowLastColumn="0"/>
                </w:pPr>
              </w:pPrChange>
            </w:pPr>
            <w:r w:rsidRPr="00843F8C">
              <w:rPr>
                <w:rFonts w:asciiTheme="minorEastAsia" w:eastAsiaTheme="minorEastAsia" w:hAnsiTheme="minorEastAsia"/>
                <w:bCs/>
                <w:color w:val="000000" w:themeColor="text1"/>
                <w:sz w:val="18"/>
                <w:rPrChange w:id="79" w:author="作成者">
                  <w:rPr>
                    <w:rFonts w:asciiTheme="minorEastAsia" w:eastAsiaTheme="minorEastAsia" w:hAnsiTheme="minorEastAsia"/>
                    <w:bCs/>
                    <w:color w:val="000000" w:themeColor="text1"/>
                    <w:sz w:val="20"/>
                  </w:rPr>
                </w:rPrChange>
              </w:rPr>
              <w:t>VR</w:t>
            </w:r>
            <w:r w:rsidRPr="00843F8C">
              <w:rPr>
                <w:rFonts w:ascii="Apple Color Emoji" w:eastAsiaTheme="minorEastAsia" w:hAnsi="Apple Color Emoji" w:cs="Apple Color Emoji" w:hint="eastAsia"/>
                <w:bCs/>
                <w:color w:val="000000" w:themeColor="text1"/>
                <w:sz w:val="18"/>
                <w:rPrChange w:id="80" w:author="作成者">
                  <w:rPr>
                    <w:rFonts w:ascii="Apple Color Emoji" w:eastAsiaTheme="minorEastAsia" w:hAnsi="Apple Color Emoji" w:cs="Apple Color Emoji" w:hint="eastAsia"/>
                    <w:bCs/>
                    <w:color w:val="000000" w:themeColor="text1"/>
                    <w:sz w:val="20"/>
                  </w:rPr>
                </w:rPrChange>
              </w:rPr>
              <w:t>酔いスコア</w:t>
            </w:r>
          </w:p>
        </w:tc>
        <w:tc>
          <w:tcPr>
            <w:tcW w:w="2219" w:type="dxa"/>
          </w:tcPr>
          <w:p w14:paraId="61E4B8B5" w14:textId="4AEBDF18" w:rsidR="00693470" w:rsidRPr="00843F8C" w:rsidRDefault="00693470">
            <w:pPr>
              <w:spacing w:line="240" w:lineRule="exact"/>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Change w:id="81" w:author="作成者">
                  <w:rPr>
                    <w:rFonts w:asciiTheme="minorEastAsia" w:eastAsiaTheme="minorEastAsia" w:hAnsiTheme="minorEastAsia"/>
                    <w:bCs/>
                    <w:color w:val="000000" w:themeColor="text1"/>
                    <w:sz w:val="20"/>
                  </w:rPr>
                </w:rPrChange>
              </w:rPr>
              <w:pPrChange w:id="82" w:author="作成者">
                <w:pPr>
                  <w:cnfStyle w:val="000000000000" w:firstRow="0" w:lastRow="0" w:firstColumn="0" w:lastColumn="0" w:oddVBand="0" w:evenVBand="0" w:oddHBand="0" w:evenHBand="0" w:firstRowFirstColumn="0" w:firstRowLastColumn="0" w:lastRowFirstColumn="0" w:lastRowLastColumn="0"/>
                </w:pPr>
              </w:pPrChange>
            </w:pPr>
            <w:r w:rsidRPr="00843F8C">
              <w:rPr>
                <w:rFonts w:asciiTheme="minorEastAsia" w:eastAsiaTheme="minorEastAsia" w:hAnsiTheme="minorEastAsia"/>
                <w:bCs/>
                <w:color w:val="000000" w:themeColor="text1"/>
                <w:sz w:val="18"/>
                <w:rPrChange w:id="83" w:author="作成者">
                  <w:rPr>
                    <w:rFonts w:asciiTheme="minorEastAsia" w:eastAsiaTheme="minorEastAsia" w:hAnsiTheme="minorEastAsia"/>
                    <w:bCs/>
                    <w:color w:val="000000" w:themeColor="text1"/>
                    <w:sz w:val="20"/>
                  </w:rPr>
                </w:rPrChange>
              </w:rPr>
              <w:t>CSQ-VRを基礎とした6項目の自己申告評価（7段階リッカート</w:t>
            </w:r>
            <w:r w:rsidRPr="00843F8C">
              <w:rPr>
                <w:rFonts w:asciiTheme="minorEastAsia" w:eastAsiaTheme="minorEastAsia" w:hAnsiTheme="minorEastAsia" w:hint="eastAsia"/>
                <w:bCs/>
                <w:color w:val="000000" w:themeColor="text1"/>
                <w:sz w:val="18"/>
                <w:rPrChange w:id="84" w:author="作成者">
                  <w:rPr>
                    <w:rFonts w:asciiTheme="minorEastAsia" w:eastAsiaTheme="minorEastAsia" w:hAnsiTheme="minorEastAsia" w:hint="eastAsia"/>
                    <w:bCs/>
                    <w:color w:val="000000" w:themeColor="text1"/>
                    <w:sz w:val="20"/>
                  </w:rPr>
                </w:rPrChange>
              </w:rPr>
              <w:t>尺度</w:t>
            </w:r>
            <w:r w:rsidRPr="00843F8C">
              <w:rPr>
                <w:rFonts w:asciiTheme="minorEastAsia" w:eastAsiaTheme="minorEastAsia" w:hAnsiTheme="minorEastAsia"/>
                <w:bCs/>
                <w:color w:val="000000" w:themeColor="text1"/>
                <w:sz w:val="18"/>
                <w:rPrChange w:id="85" w:author="作成者">
                  <w:rPr>
                    <w:rFonts w:asciiTheme="minorEastAsia" w:eastAsiaTheme="minorEastAsia" w:hAnsiTheme="minorEastAsia"/>
                    <w:bCs/>
                    <w:color w:val="000000" w:themeColor="text1"/>
                    <w:sz w:val="20"/>
                  </w:rPr>
                </w:rPrChange>
              </w:rPr>
              <w:t>）</w:t>
            </w:r>
          </w:p>
        </w:tc>
      </w:tr>
    </w:tbl>
    <w:p w14:paraId="4AE4886E" w14:textId="02487C3A" w:rsidR="00843F8C" w:rsidRDefault="00843F8C" w:rsidP="001B2007">
      <w:pPr>
        <w:jc w:val="center"/>
        <w:rPr>
          <w:ins w:id="86" w:author="作成者"/>
          <w:sz w:val="20"/>
          <w:szCs w:val="20"/>
        </w:rPr>
      </w:pPr>
    </w:p>
    <w:p w14:paraId="178CEC57" w14:textId="77777777" w:rsidR="00D51298" w:rsidRPr="00A16FD7" w:rsidRDefault="00D51298" w:rsidP="001B2007">
      <w:pPr>
        <w:jc w:val="center"/>
        <w:rPr>
          <w:sz w:val="20"/>
          <w:szCs w:val="20"/>
        </w:rPr>
      </w:pPr>
    </w:p>
    <w:p w14:paraId="253C8F9C" w14:textId="0B4D1367" w:rsidR="00A44F72" w:rsidRDefault="00A44F72" w:rsidP="00740988">
      <w:pPr>
        <w:spacing w:afterLines="100" w:after="291"/>
        <w:rPr>
          <w:rFonts w:ascii="ＭＳ ゴシック" w:eastAsia="ＭＳ ゴシック" w:hAnsi="ＭＳ ゴシック"/>
          <w:b/>
          <w:color w:val="000000" w:themeColor="text1"/>
          <w:sz w:val="20"/>
        </w:rPr>
      </w:pPr>
      <w:r w:rsidRPr="00FB1063">
        <w:rPr>
          <w:rFonts w:ascii="Times New Roman" w:eastAsia="ＭＳ ゴシック" w:hAnsi="Times New Roman"/>
          <w:b/>
          <w:color w:val="000000" w:themeColor="text1"/>
          <w:sz w:val="20"/>
        </w:rPr>
        <w:t>2-</w:t>
      </w:r>
      <w:r w:rsidR="00EF3A37">
        <w:rPr>
          <w:rFonts w:ascii="Times New Roman" w:eastAsia="ＭＳ ゴシック" w:hAnsi="Times New Roman"/>
          <w:b/>
          <w:color w:val="000000" w:themeColor="text1"/>
          <w:sz w:val="20"/>
        </w:rPr>
        <w:t>2</w:t>
      </w:r>
      <w:r w:rsidRPr="00FB1063">
        <w:rPr>
          <w:rFonts w:ascii="Times New Roman" w:eastAsia="ＭＳ ゴシック" w:hAnsi="Times New Roman"/>
          <w:b/>
          <w:color w:val="000000" w:themeColor="text1"/>
          <w:sz w:val="20"/>
        </w:rPr>
        <w:t>.</w:t>
      </w:r>
      <w:r w:rsidRPr="00FB1063">
        <w:rPr>
          <w:rFonts w:ascii="ＭＳ ゴシック" w:eastAsia="ＭＳ ゴシック" w:hAnsi="ＭＳ ゴシック" w:hint="eastAsia"/>
          <w:b/>
          <w:color w:val="000000" w:themeColor="text1"/>
          <w:sz w:val="20"/>
        </w:rPr>
        <w:t xml:space="preserve"> </w:t>
      </w:r>
      <w:r>
        <w:rPr>
          <w:rFonts w:ascii="ＭＳ ゴシック" w:eastAsia="ＭＳ ゴシック" w:hAnsi="ＭＳ ゴシック" w:hint="eastAsia"/>
          <w:b/>
          <w:color w:val="000000" w:themeColor="text1"/>
          <w:sz w:val="20"/>
        </w:rPr>
        <w:t>結果</w:t>
      </w:r>
    </w:p>
    <w:p w14:paraId="7F58563E" w14:textId="502F5250" w:rsidR="00F54EDD" w:rsidRPr="00F54EDD" w:rsidRDefault="00856AD2" w:rsidP="00F54EDD">
      <w:pPr>
        <w:rPr>
          <w:rFonts w:asciiTheme="minorEastAsia" w:eastAsiaTheme="minorEastAsia" w:hAnsiTheme="minorEastAsia"/>
          <w:bCs/>
          <w:color w:val="000000" w:themeColor="text1"/>
          <w:sz w:val="20"/>
        </w:rPr>
      </w:pPr>
      <w:r w:rsidRPr="00856AD2">
        <w:rPr>
          <w:rFonts w:asciiTheme="minorEastAsia" w:eastAsiaTheme="minorEastAsia" w:hAnsiTheme="minorEastAsia" w:hint="eastAsia"/>
          <w:bCs/>
          <w:color w:val="000000" w:themeColor="text1"/>
          <w:sz w:val="20"/>
        </w:rPr>
        <w:lastRenderedPageBreak/>
        <w:t xml:space="preserve">　</w:t>
      </w:r>
      <w:r w:rsidR="00433571" w:rsidRPr="00433571">
        <w:rPr>
          <w:rFonts w:asciiTheme="minorEastAsia" w:eastAsiaTheme="minorEastAsia" w:hAnsiTheme="minorEastAsia"/>
          <w:bCs/>
          <w:color w:val="000000" w:themeColor="text1"/>
          <w:sz w:val="20"/>
        </w:rPr>
        <w:t>体位条件ごとの反応時間</w:t>
      </w:r>
      <w:r w:rsidR="00806123">
        <w:rPr>
          <w:rFonts w:asciiTheme="minorEastAsia" w:eastAsiaTheme="minorEastAsia" w:hAnsiTheme="minorEastAsia" w:hint="eastAsia"/>
          <w:bCs/>
          <w:color w:val="000000" w:themeColor="text1"/>
          <w:sz w:val="20"/>
        </w:rPr>
        <w:t>の平均と標準偏差</w:t>
      </w:r>
      <w:r w:rsidR="00433571" w:rsidRPr="00433571">
        <w:rPr>
          <w:rFonts w:asciiTheme="minorEastAsia" w:eastAsiaTheme="minorEastAsia" w:hAnsiTheme="minorEastAsia"/>
          <w:bCs/>
          <w:color w:val="000000" w:themeColor="text1"/>
          <w:sz w:val="20"/>
        </w:rPr>
        <w:t>を図</w:t>
      </w:r>
      <w:r w:rsidR="00FD1A0A">
        <w:rPr>
          <w:rFonts w:asciiTheme="minorEastAsia" w:eastAsiaTheme="minorEastAsia" w:hAnsiTheme="minorEastAsia" w:hint="eastAsia"/>
          <w:bCs/>
          <w:color w:val="000000" w:themeColor="text1"/>
          <w:sz w:val="20"/>
        </w:rPr>
        <w:t>３</w:t>
      </w:r>
      <w:r w:rsidR="00433571" w:rsidRPr="00433571">
        <w:rPr>
          <w:rFonts w:asciiTheme="minorEastAsia" w:eastAsiaTheme="minorEastAsia" w:hAnsiTheme="minorEastAsia"/>
          <w:bCs/>
          <w:color w:val="000000" w:themeColor="text1"/>
          <w:sz w:val="20"/>
        </w:rPr>
        <w:t>に示す.反応時間は座位が最も短く</w:t>
      </w:r>
      <w:commentRangeStart w:id="87"/>
      <w:commentRangeStart w:id="88"/>
      <w:r w:rsidR="00433571" w:rsidRPr="00433571">
        <w:rPr>
          <w:rFonts w:asciiTheme="minorEastAsia" w:eastAsiaTheme="minorEastAsia" w:hAnsiTheme="minorEastAsia"/>
          <w:bCs/>
          <w:color w:val="000000" w:themeColor="text1"/>
          <w:sz w:val="20"/>
        </w:rPr>
        <w:t>（0.8</w:t>
      </w:r>
      <w:ins w:id="89" w:author="作成者">
        <w:r w:rsidR="007059BB">
          <w:rPr>
            <w:rFonts w:asciiTheme="minorEastAsia" w:eastAsiaTheme="minorEastAsia" w:hAnsiTheme="minorEastAsia"/>
            <w:bCs/>
            <w:color w:val="000000" w:themeColor="text1"/>
            <w:sz w:val="20"/>
          </w:rPr>
          <w:t>5</w:t>
        </w:r>
      </w:ins>
      <w:del w:id="90" w:author="作成者">
        <w:r w:rsidR="00433571" w:rsidRPr="00433571" w:rsidDel="007059BB">
          <w:rPr>
            <w:rFonts w:asciiTheme="minorEastAsia" w:eastAsiaTheme="minorEastAsia" w:hAnsiTheme="minorEastAsia"/>
            <w:bCs/>
            <w:color w:val="000000" w:themeColor="text1"/>
            <w:sz w:val="20"/>
          </w:rPr>
          <w:delText>48</w:delText>
        </w:r>
      </w:del>
      <w:r w:rsidR="00433571" w:rsidRPr="00433571">
        <w:rPr>
          <w:rFonts w:asciiTheme="minorEastAsia" w:eastAsiaTheme="minorEastAsia" w:hAnsiTheme="minorEastAsia"/>
          <w:bCs/>
          <w:color w:val="000000" w:themeColor="text1"/>
          <w:sz w:val="20"/>
        </w:rPr>
        <w:t xml:space="preserve"> s）</w:t>
      </w:r>
      <w:commentRangeEnd w:id="87"/>
      <w:r w:rsidR="0079392B">
        <w:rPr>
          <w:rStyle w:val="aff6"/>
        </w:rPr>
        <w:commentReference w:id="87"/>
      </w:r>
      <w:commentRangeEnd w:id="88"/>
      <w:r w:rsidR="00910516">
        <w:rPr>
          <w:rStyle w:val="aff6"/>
        </w:rPr>
        <w:commentReference w:id="88"/>
      </w:r>
      <w:r w:rsidR="00433571" w:rsidRPr="00433571">
        <w:rPr>
          <w:rFonts w:asciiTheme="minorEastAsia" w:eastAsiaTheme="minorEastAsia" w:hAnsiTheme="minorEastAsia"/>
          <w:bCs/>
          <w:color w:val="000000" w:themeColor="text1"/>
          <w:sz w:val="20"/>
        </w:rPr>
        <w:t>,半座位（0.96</w:t>
      </w:r>
      <w:del w:id="91" w:author="作成者">
        <w:r w:rsidR="00433571" w:rsidRPr="00433571" w:rsidDel="007059BB">
          <w:rPr>
            <w:rFonts w:asciiTheme="minorEastAsia" w:eastAsiaTheme="minorEastAsia" w:hAnsiTheme="minorEastAsia"/>
            <w:bCs/>
            <w:color w:val="000000" w:themeColor="text1"/>
            <w:sz w:val="20"/>
          </w:rPr>
          <w:delText>0</w:delText>
        </w:r>
      </w:del>
      <w:r w:rsidR="00433571" w:rsidRPr="00433571">
        <w:rPr>
          <w:rFonts w:asciiTheme="minorEastAsia" w:eastAsiaTheme="minorEastAsia" w:hAnsiTheme="minorEastAsia"/>
          <w:bCs/>
          <w:color w:val="000000" w:themeColor="text1"/>
          <w:sz w:val="20"/>
        </w:rPr>
        <w:t xml:space="preserve"> s）,仰臥位（1.0</w:t>
      </w:r>
      <w:ins w:id="92" w:author="作成者">
        <w:r w:rsidR="007059BB">
          <w:rPr>
            <w:rFonts w:asciiTheme="minorEastAsia" w:eastAsiaTheme="minorEastAsia" w:hAnsiTheme="minorEastAsia"/>
            <w:bCs/>
            <w:color w:val="000000" w:themeColor="text1"/>
            <w:sz w:val="20"/>
          </w:rPr>
          <w:t>2</w:t>
        </w:r>
      </w:ins>
      <w:del w:id="93" w:author="作成者">
        <w:r w:rsidR="00433571" w:rsidRPr="00433571" w:rsidDel="007059BB">
          <w:rPr>
            <w:rFonts w:asciiTheme="minorEastAsia" w:eastAsiaTheme="minorEastAsia" w:hAnsiTheme="minorEastAsia"/>
            <w:bCs/>
            <w:color w:val="000000" w:themeColor="text1"/>
            <w:sz w:val="20"/>
          </w:rPr>
          <w:delText>19</w:delText>
        </w:r>
      </w:del>
      <w:r w:rsidR="00433571" w:rsidRPr="00433571">
        <w:rPr>
          <w:rFonts w:asciiTheme="minorEastAsia" w:eastAsiaTheme="minorEastAsia" w:hAnsiTheme="minorEastAsia"/>
          <w:bCs/>
          <w:color w:val="000000" w:themeColor="text1"/>
          <w:sz w:val="20"/>
        </w:rPr>
        <w:t xml:space="preserve"> s）の順に延長しており,背中角度の減少に伴ってパフォーマンスが低下する傾向が確認された.失敗回数は座位で0.042 回,半座位で0.069</w:t>
      </w:r>
      <w:r w:rsidR="00FB102B">
        <w:rPr>
          <w:rFonts w:asciiTheme="minorEastAsia" w:eastAsiaTheme="minorEastAsia" w:hAnsiTheme="minorEastAsia"/>
          <w:bCs/>
          <w:color w:val="000000" w:themeColor="text1"/>
          <w:sz w:val="20"/>
        </w:rPr>
        <w:t xml:space="preserve"> </w:t>
      </w:r>
      <w:r w:rsidR="00433571" w:rsidRPr="00433571">
        <w:rPr>
          <w:rFonts w:asciiTheme="minorEastAsia" w:eastAsiaTheme="minorEastAsia" w:hAnsiTheme="minorEastAsia"/>
          <w:bCs/>
          <w:color w:val="000000" w:themeColor="text1"/>
          <w:sz w:val="20"/>
        </w:rPr>
        <w:t>回,仰臥位で0.156</w:t>
      </w:r>
      <w:r w:rsidR="00A0121D">
        <w:rPr>
          <w:rFonts w:asciiTheme="minorEastAsia" w:eastAsiaTheme="minorEastAsia" w:hAnsiTheme="minorEastAsia"/>
          <w:bCs/>
          <w:color w:val="000000" w:themeColor="text1"/>
          <w:sz w:val="20"/>
        </w:rPr>
        <w:t xml:space="preserve"> </w:t>
      </w:r>
      <w:r w:rsidR="00433571" w:rsidRPr="00433571">
        <w:rPr>
          <w:rFonts w:asciiTheme="minorEastAsia" w:eastAsiaTheme="minorEastAsia" w:hAnsiTheme="minorEastAsia"/>
          <w:bCs/>
          <w:color w:val="000000" w:themeColor="text1"/>
          <w:sz w:val="20"/>
        </w:rPr>
        <w:t>回となり,誤操作も仰臥位で最も増加していた.</w:t>
      </w:r>
    </w:p>
    <w:commentRangeStart w:id="94"/>
    <w:p w14:paraId="74BA79C0" w14:textId="7605A97E" w:rsidR="00656E40" w:rsidRDefault="004D4E0A" w:rsidP="00656E40">
      <w:pPr>
        <w:rPr>
          <w:rFonts w:asciiTheme="minorEastAsia" w:eastAsiaTheme="minorEastAsia" w:hAnsiTheme="minorEastAsia"/>
          <w:bCs/>
          <w:color w:val="000000" w:themeColor="text1"/>
          <w:sz w:val="20"/>
        </w:rPr>
      </w:pPr>
      <w:r>
        <w:rPr>
          <w:rFonts w:asciiTheme="minorEastAsia" w:eastAsiaTheme="minorEastAsia" w:hAnsiTheme="minorEastAsia" w:hint="eastAsia"/>
          <w:bCs/>
          <w:noProof/>
          <w:color w:val="000000" w:themeColor="text1"/>
          <w:sz w:val="20"/>
        </w:rPr>
        <mc:AlternateContent>
          <mc:Choice Requires="wpg">
            <w:drawing>
              <wp:inline distT="0" distB="0" distL="0" distR="0" wp14:anchorId="524440AE" wp14:editId="7938B8F1">
                <wp:extent cx="2942590" cy="2311285"/>
                <wp:effectExtent l="0" t="0" r="3810" b="635"/>
                <wp:docPr id="1030663405" name="グループ化 6"/>
                <wp:cNvGraphicFramePr/>
                <a:graphic xmlns:a="http://schemas.openxmlformats.org/drawingml/2006/main">
                  <a:graphicData uri="http://schemas.microsoft.com/office/word/2010/wordprocessingGroup">
                    <wpg:wgp>
                      <wpg:cNvGrpSpPr/>
                      <wpg:grpSpPr>
                        <a:xfrm>
                          <a:off x="0" y="0"/>
                          <a:ext cx="2942590" cy="2311285"/>
                          <a:chOff x="-268670" y="-888386"/>
                          <a:chExt cx="3346812" cy="2557874"/>
                        </a:xfrm>
                      </wpg:grpSpPr>
                      <wps:wsp>
                        <wps:cNvPr id="1302027330" name="テキスト ボックス 5"/>
                        <wps:cNvSpPr txBox="1"/>
                        <wps:spPr>
                          <a:xfrm>
                            <a:off x="-137953" y="1245408"/>
                            <a:ext cx="3216095" cy="424080"/>
                          </a:xfrm>
                          <a:prstGeom prst="rect">
                            <a:avLst/>
                          </a:prstGeom>
                          <a:solidFill>
                            <a:schemeClr val="lt1"/>
                          </a:solidFill>
                          <a:ln w="6350">
                            <a:noFill/>
                          </a:ln>
                        </wps:spPr>
                        <wps:txbx>
                          <w:txbxContent>
                            <w:p w14:paraId="02F8B228" w14:textId="77777777" w:rsidR="00806123" w:rsidRDefault="00806123" w:rsidP="004D4E0A">
                              <w:pPr>
                                <w:jc w:val="center"/>
                                <w:rPr>
                                  <w:ins w:id="95" w:author="作成者"/>
                                  <w:sz w:val="20"/>
                                  <w:szCs w:val="20"/>
                                </w:rPr>
                              </w:pPr>
                              <w:r w:rsidRPr="00450790">
                                <w:rPr>
                                  <w:rFonts w:hint="eastAsia"/>
                                  <w:sz w:val="20"/>
                                  <w:szCs w:val="20"/>
                                </w:rPr>
                                <w:t>図</w:t>
                              </w:r>
                              <w:r>
                                <w:rPr>
                                  <w:rFonts w:hint="eastAsia"/>
                                  <w:sz w:val="20"/>
                                  <w:szCs w:val="20"/>
                                </w:rPr>
                                <w:t>３</w:t>
                              </w:r>
                              <w:r>
                                <w:rPr>
                                  <w:sz w:val="20"/>
                                  <w:szCs w:val="20"/>
                                </w:rPr>
                                <w:t xml:space="preserve"> </w:t>
                              </w:r>
                              <w:r>
                                <w:rPr>
                                  <w:rFonts w:hint="eastAsia"/>
                                  <w:sz w:val="20"/>
                                  <w:szCs w:val="20"/>
                                </w:rPr>
                                <w:t>体位条件ごとの反応時間</w:t>
                              </w:r>
                            </w:p>
                            <w:p w14:paraId="5F21DB94" w14:textId="46BB0B0D" w:rsidR="00333589" w:rsidRPr="00450790" w:rsidRDefault="00333589" w:rsidP="00333589">
                              <w:pPr>
                                <w:jc w:val="center"/>
                                <w:rPr>
                                  <w:ins w:id="96" w:author="作成者"/>
                                  <w:sz w:val="20"/>
                                  <w:szCs w:val="20"/>
                                </w:rPr>
                              </w:pPr>
                              <w:ins w:id="97" w:author="作成者">
                                <w:r>
                                  <w:rPr>
                                    <w:rFonts w:hint="eastAsia"/>
                                    <w:sz w:val="20"/>
                                    <w:szCs w:val="20"/>
                                  </w:rPr>
                                  <w:t>Fig.</w:t>
                                </w:r>
                                <w:r>
                                  <w:rPr>
                                    <w:sz w:val="20"/>
                                    <w:szCs w:val="20"/>
                                  </w:rPr>
                                  <w:t>3</w:t>
                                </w:r>
                                <w:r>
                                  <w:rPr>
                                    <w:rFonts w:hint="eastAsia"/>
                                    <w:sz w:val="20"/>
                                    <w:szCs w:val="20"/>
                                  </w:rPr>
                                  <w:t xml:space="preserve"> </w:t>
                                </w:r>
                                <w:r w:rsidRPr="00333589">
                                  <w:rPr>
                                    <w:sz w:val="20"/>
                                    <w:szCs w:val="20"/>
                                  </w:rPr>
                                  <w:t>Reaction Times across Different Posture Conditions</w:t>
                                </w:r>
                              </w:ins>
                            </w:p>
                            <w:p w14:paraId="4DD99678" w14:textId="77777777" w:rsidR="00333589" w:rsidRPr="00450790" w:rsidRDefault="00333589" w:rsidP="004D4E0A">
                              <w:pPr>
                                <w:jc w:val="center"/>
                                <w:rPr>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32337059" name="図 9"/>
                          <pic:cNvPicPr>
                            <a:picLocks noChangeAspect="1"/>
                          </pic:cNvPicPr>
                        </pic:nvPicPr>
                        <pic:blipFill>
                          <a:blip r:embed="rId16" cstate="print">
                            <a:extLst>
                              <a:ext uri="{28A0092B-C50C-407E-A947-70E740481C1C}">
                                <a14:useLocalDpi xmlns:a14="http://schemas.microsoft.com/office/drawing/2010/main"/>
                              </a:ext>
                            </a:extLst>
                          </a:blip>
                          <a:srcRect/>
                          <a:stretch/>
                        </pic:blipFill>
                        <pic:spPr>
                          <a:xfrm>
                            <a:off x="-268670" y="-888386"/>
                            <a:ext cx="3242426" cy="2133839"/>
                          </a:xfrm>
                          <a:prstGeom prst="rect">
                            <a:avLst/>
                          </a:prstGeom>
                        </pic:spPr>
                      </pic:pic>
                    </wpg:wgp>
                  </a:graphicData>
                </a:graphic>
              </wp:inline>
            </w:drawing>
          </mc:Choice>
          <mc:Fallback>
            <w:pict>
              <v:group w14:anchorId="524440AE" id="_x0000_s1035" style="width:231.7pt;height:182pt;mso-position-horizontal-relative:char;mso-position-vertical-relative:line" coordorigin="-2686,-8883" coordsize="33468,255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">
                <v:shape id="テキスト ボックス 5" o:spid="_x0000_s1036" type="#_x0000_t202" style="position:absolute;left:-1379;top:12454;width:32160;height:42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" fillcolor="white [3201]" stroked="f" strokeweight=".5pt">
                  <v:textbox inset="0,0,0,0">
                    <w:txbxContent>
                      <w:p w14:paraId="02F8B228" w14:textId="77777777" w:rsidR="00806123" w:rsidRDefault="00806123" w:rsidP="004D4E0A">
                        <w:pPr>
                          <w:jc w:val="center"/>
                          <w:rPr>
                            <w:ins w:id="98" w:author="作成者"/>
                            <w:sz w:val="20"/>
                            <w:szCs w:val="20"/>
                          </w:rPr>
                        </w:pPr>
                        <w:r w:rsidRPr="00450790">
                          <w:rPr>
                            <w:rFonts w:hint="eastAsia"/>
                            <w:sz w:val="20"/>
                            <w:szCs w:val="20"/>
                          </w:rPr>
                          <w:t>図</w:t>
                        </w:r>
                        <w:r>
                          <w:rPr>
                            <w:rFonts w:hint="eastAsia"/>
                            <w:sz w:val="20"/>
                            <w:szCs w:val="20"/>
                          </w:rPr>
                          <w:t>３</w:t>
                        </w:r>
                        <w:r>
                          <w:rPr>
                            <w:sz w:val="20"/>
                            <w:szCs w:val="20"/>
                          </w:rPr>
                          <w:t xml:space="preserve"> </w:t>
                        </w:r>
                        <w:r>
                          <w:rPr>
                            <w:rFonts w:hint="eastAsia"/>
                            <w:sz w:val="20"/>
                            <w:szCs w:val="20"/>
                          </w:rPr>
                          <w:t>体位条件ごとの反応時間</w:t>
                        </w:r>
                      </w:p>
                      <w:p w14:paraId="5F21DB94" w14:textId="46BB0B0D" w:rsidR="00333589" w:rsidRPr="00450790" w:rsidRDefault="00333589" w:rsidP="00333589">
                        <w:pPr>
                          <w:jc w:val="center"/>
                          <w:rPr>
                            <w:ins w:id="99" w:author="作成者"/>
                            <w:sz w:val="20"/>
                            <w:szCs w:val="20"/>
                          </w:rPr>
                        </w:pPr>
                        <w:ins w:id="100" w:author="作成者">
                          <w:r>
                            <w:rPr>
                              <w:rFonts w:hint="eastAsia"/>
                              <w:sz w:val="20"/>
                              <w:szCs w:val="20"/>
                            </w:rPr>
                            <w:t>Fig.</w:t>
                          </w:r>
                          <w:r>
                            <w:rPr>
                              <w:sz w:val="20"/>
                              <w:szCs w:val="20"/>
                            </w:rPr>
                            <w:t>3</w:t>
                          </w:r>
                          <w:r>
                            <w:rPr>
                              <w:rFonts w:hint="eastAsia"/>
                              <w:sz w:val="20"/>
                              <w:szCs w:val="20"/>
                            </w:rPr>
                            <w:t xml:space="preserve"> </w:t>
                          </w:r>
                          <w:r w:rsidRPr="00333589">
                            <w:rPr>
                              <w:sz w:val="20"/>
                              <w:szCs w:val="20"/>
                            </w:rPr>
                            <w:t>Reaction Times across Different Posture Conditions</w:t>
                          </w:r>
                        </w:ins>
                      </w:p>
                      <w:p w14:paraId="4DD99678" w14:textId="77777777" w:rsidR="00333589" w:rsidRPr="00450790" w:rsidRDefault="00333589" w:rsidP="004D4E0A">
                        <w:pPr>
                          <w:jc w:val="center"/>
                          <w:rPr>
                            <w:sz w:val="20"/>
                            <w:szCs w:val="20"/>
                          </w:rPr>
                        </w:pPr>
                      </w:p>
                    </w:txbxContent>
                  </v:textbox>
                </v:shape>
                <v:shape id="図 9" o:spid="_x0000_s1037" type="#_x0000_t75" style="position:absolute;left:-2686;top:-8883;width:32423;height:21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">
                  <v:imagedata r:id="rId17" o:title=""/>
                </v:shape>
                <w10:anchorlock/>
              </v:group>
            </w:pict>
          </mc:Fallback>
        </mc:AlternateContent>
      </w:r>
      <w:commentRangeEnd w:id="94"/>
      <w:r w:rsidR="00806123">
        <w:rPr>
          <w:rStyle w:val="aff6"/>
        </w:rPr>
        <w:commentReference w:id="94"/>
      </w:r>
    </w:p>
    <w:p w14:paraId="34045640" w14:textId="77777777" w:rsidR="004D4E0A" w:rsidRDefault="004D4E0A" w:rsidP="00656E40">
      <w:pPr>
        <w:rPr>
          <w:rFonts w:asciiTheme="minorEastAsia" w:eastAsiaTheme="minorEastAsia" w:hAnsiTheme="minorEastAsia"/>
          <w:bCs/>
          <w:color w:val="000000" w:themeColor="text1"/>
          <w:sz w:val="20"/>
        </w:rPr>
      </w:pPr>
    </w:p>
    <w:p w14:paraId="45721830" w14:textId="0554E03C" w:rsidR="00B60B27" w:rsidRDefault="009C2FFE" w:rsidP="00656E40">
      <w:pPr>
        <w:rPr>
          <w:rFonts w:asciiTheme="minorEastAsia" w:eastAsiaTheme="minorEastAsia" w:hAnsiTheme="minorEastAsia"/>
          <w:bCs/>
          <w:color w:val="000000" w:themeColor="text1"/>
          <w:sz w:val="20"/>
        </w:rPr>
      </w:pPr>
      <w:r>
        <w:rPr>
          <w:rFonts w:asciiTheme="minorEastAsia" w:eastAsiaTheme="minorEastAsia" w:hAnsiTheme="minorEastAsia" w:hint="eastAsia"/>
          <w:bCs/>
          <w:color w:val="000000" w:themeColor="text1"/>
          <w:sz w:val="20"/>
        </w:rPr>
        <w:t xml:space="preserve">　</w:t>
      </w:r>
      <w:r w:rsidR="00982720" w:rsidRPr="00982720">
        <w:rPr>
          <w:rFonts w:asciiTheme="minorEastAsia" w:eastAsiaTheme="minorEastAsia" w:hAnsiTheme="minorEastAsia"/>
          <w:bCs/>
          <w:color w:val="000000" w:themeColor="text1"/>
          <w:sz w:val="20"/>
        </w:rPr>
        <w:t>反応時間の正規性が満たされなかったため</w:t>
      </w:r>
      <w:r w:rsidR="00C94E21">
        <w:rPr>
          <w:rFonts w:asciiTheme="minorEastAsia" w:eastAsiaTheme="minorEastAsia" w:hAnsiTheme="minorEastAsia"/>
          <w:bCs/>
          <w:color w:val="000000" w:themeColor="text1"/>
          <w:sz w:val="20"/>
        </w:rPr>
        <w:t>,</w:t>
      </w:r>
      <w:r w:rsidR="00982720" w:rsidRPr="00982720">
        <w:rPr>
          <w:rFonts w:asciiTheme="minorEastAsia" w:eastAsiaTheme="minorEastAsia" w:hAnsiTheme="minorEastAsia"/>
          <w:bCs/>
          <w:color w:val="000000" w:themeColor="text1"/>
          <w:sz w:val="20"/>
        </w:rPr>
        <w:t>Kruskal–Wallis 検定を適用したところ有意な主効果が得られた（H = 16.30</w:t>
      </w:r>
      <w:r w:rsidR="00C94E21">
        <w:rPr>
          <w:rFonts w:asciiTheme="minorEastAsia" w:eastAsiaTheme="minorEastAsia" w:hAnsiTheme="minorEastAsia"/>
          <w:bCs/>
          <w:color w:val="000000" w:themeColor="text1"/>
          <w:sz w:val="20"/>
        </w:rPr>
        <w:t>,</w:t>
      </w:r>
      <w:r w:rsidR="00982720" w:rsidRPr="00982720">
        <w:rPr>
          <w:rFonts w:asciiTheme="minorEastAsia" w:eastAsiaTheme="minorEastAsia" w:hAnsiTheme="minorEastAsia"/>
          <w:bCs/>
          <w:color w:val="000000" w:themeColor="text1"/>
          <w:sz w:val="20"/>
        </w:rPr>
        <w:t xml:space="preserve"> p = 0.0003）</w:t>
      </w:r>
      <w:r w:rsidR="00C94E21">
        <w:rPr>
          <w:rFonts w:asciiTheme="minorEastAsia" w:eastAsiaTheme="minorEastAsia" w:hAnsiTheme="minorEastAsia"/>
          <w:bCs/>
          <w:color w:val="000000" w:themeColor="text1"/>
          <w:sz w:val="20"/>
        </w:rPr>
        <w:t>.</w:t>
      </w:r>
      <w:r w:rsidR="00982720" w:rsidRPr="00982720">
        <w:rPr>
          <w:rFonts w:asciiTheme="minorEastAsia" w:eastAsiaTheme="minorEastAsia" w:hAnsiTheme="minorEastAsia"/>
          <w:bCs/>
          <w:color w:val="000000" w:themeColor="text1"/>
          <w:sz w:val="20"/>
        </w:rPr>
        <w:t>さらに対応のある t 検定により</w:t>
      </w:r>
      <w:r w:rsidR="00C94E21">
        <w:rPr>
          <w:rFonts w:asciiTheme="minorEastAsia" w:eastAsiaTheme="minorEastAsia" w:hAnsiTheme="minorEastAsia"/>
          <w:bCs/>
          <w:color w:val="000000" w:themeColor="text1"/>
          <w:sz w:val="20"/>
        </w:rPr>
        <w:t>,</w:t>
      </w:r>
      <w:r w:rsidR="00982720" w:rsidRPr="00982720">
        <w:rPr>
          <w:rFonts w:asciiTheme="minorEastAsia" w:eastAsiaTheme="minorEastAsia" w:hAnsiTheme="minorEastAsia"/>
          <w:bCs/>
          <w:color w:val="000000" w:themeColor="text1"/>
          <w:sz w:val="20"/>
        </w:rPr>
        <w:t>座位と仰臥位の間には有意差が認められ（t = 2.66</w:t>
      </w:r>
      <w:r w:rsidR="00C94E21">
        <w:rPr>
          <w:rFonts w:asciiTheme="minorEastAsia" w:eastAsiaTheme="minorEastAsia" w:hAnsiTheme="minorEastAsia"/>
          <w:bCs/>
          <w:color w:val="000000" w:themeColor="text1"/>
          <w:sz w:val="20"/>
        </w:rPr>
        <w:t>,</w:t>
      </w:r>
      <w:r w:rsidR="00982720" w:rsidRPr="00982720">
        <w:rPr>
          <w:rFonts w:asciiTheme="minorEastAsia" w:eastAsiaTheme="minorEastAsia" w:hAnsiTheme="minorEastAsia"/>
          <w:bCs/>
          <w:color w:val="000000" w:themeColor="text1"/>
          <w:sz w:val="20"/>
        </w:rPr>
        <w:t xml:space="preserve"> p = 0.032）</w:t>
      </w:r>
      <w:r w:rsidR="00C94E21">
        <w:rPr>
          <w:rFonts w:asciiTheme="minorEastAsia" w:eastAsiaTheme="minorEastAsia" w:hAnsiTheme="minorEastAsia"/>
          <w:bCs/>
          <w:color w:val="000000" w:themeColor="text1"/>
          <w:sz w:val="20"/>
        </w:rPr>
        <w:t>,</w:t>
      </w:r>
      <w:r w:rsidR="00982720" w:rsidRPr="00982720">
        <w:rPr>
          <w:rFonts w:asciiTheme="minorEastAsia" w:eastAsiaTheme="minorEastAsia" w:hAnsiTheme="minorEastAsia"/>
          <w:bCs/>
          <w:color w:val="000000" w:themeColor="text1"/>
          <w:sz w:val="20"/>
        </w:rPr>
        <w:t>仰臥位ではクリック操作が有意に遅延していた</w:t>
      </w:r>
      <w:r w:rsidR="00C94E21">
        <w:rPr>
          <w:rFonts w:asciiTheme="minorEastAsia" w:eastAsiaTheme="minorEastAsia" w:hAnsiTheme="minorEastAsia"/>
          <w:bCs/>
          <w:color w:val="000000" w:themeColor="text1"/>
          <w:sz w:val="20"/>
        </w:rPr>
        <w:t>.</w:t>
      </w:r>
    </w:p>
    <w:p w14:paraId="058B390C" w14:textId="11F7F19D" w:rsidR="009456C3" w:rsidRDefault="007B1F83" w:rsidP="00656E40">
      <w:pPr>
        <w:rPr>
          <w:rFonts w:asciiTheme="minorEastAsia" w:eastAsiaTheme="minorEastAsia" w:hAnsiTheme="minorEastAsia"/>
          <w:bCs/>
          <w:color w:val="000000" w:themeColor="text1"/>
          <w:sz w:val="20"/>
        </w:rPr>
      </w:pPr>
      <w:r>
        <w:rPr>
          <w:rFonts w:asciiTheme="minorEastAsia" w:eastAsiaTheme="minorEastAsia" w:hAnsiTheme="minorEastAsia" w:hint="eastAsia"/>
          <w:bCs/>
          <w:color w:val="000000" w:themeColor="text1"/>
          <w:sz w:val="20"/>
        </w:rPr>
        <w:t xml:space="preserve">　つぎに</w:t>
      </w:r>
      <w:r w:rsidR="00BE60BB">
        <w:rPr>
          <w:rFonts w:asciiTheme="minorEastAsia" w:eastAsiaTheme="minorEastAsia" w:hAnsiTheme="minorEastAsia" w:hint="eastAsia"/>
          <w:bCs/>
          <w:color w:val="000000" w:themeColor="text1"/>
          <w:sz w:val="20"/>
        </w:rPr>
        <w:t>,</w:t>
      </w:r>
      <w:r>
        <w:rPr>
          <w:rFonts w:asciiTheme="minorEastAsia" w:eastAsiaTheme="minorEastAsia" w:hAnsiTheme="minorEastAsia" w:hint="eastAsia"/>
          <w:bCs/>
          <w:color w:val="000000" w:themeColor="text1"/>
          <w:sz w:val="20"/>
        </w:rPr>
        <w:t>体位条件別の角度別平均反応時間を比較する</w:t>
      </w:r>
      <w:r w:rsidR="00BE60BB">
        <w:rPr>
          <w:rFonts w:asciiTheme="minorEastAsia" w:eastAsiaTheme="minorEastAsia" w:hAnsiTheme="minorEastAsia" w:hint="eastAsia"/>
          <w:bCs/>
          <w:color w:val="000000" w:themeColor="text1"/>
          <w:sz w:val="20"/>
        </w:rPr>
        <w:t>.</w:t>
      </w:r>
      <w:r w:rsidRPr="007B1F83">
        <w:rPr>
          <w:rFonts w:asciiTheme="minorEastAsia" w:eastAsiaTheme="minorEastAsia" w:hAnsiTheme="minorEastAsia"/>
          <w:bCs/>
          <w:color w:val="000000" w:themeColor="text1"/>
          <w:sz w:val="20"/>
        </w:rPr>
        <w:t>分析にはKruskal-Wallis 検定を用い</w:t>
      </w:r>
      <w:r w:rsidR="00BE60BB">
        <w:rPr>
          <w:rFonts w:asciiTheme="minorEastAsia" w:eastAsiaTheme="minorEastAsia" w:hAnsiTheme="minorEastAsia"/>
          <w:bCs/>
          <w:color w:val="000000" w:themeColor="text1"/>
          <w:sz w:val="20"/>
        </w:rPr>
        <w:t>,</w:t>
      </w:r>
      <w:r w:rsidRPr="007B1F83">
        <w:rPr>
          <w:rFonts w:asciiTheme="minorEastAsia" w:eastAsiaTheme="minorEastAsia" w:hAnsiTheme="minorEastAsia"/>
          <w:bCs/>
          <w:color w:val="000000" w:themeColor="text1"/>
          <w:sz w:val="20"/>
        </w:rPr>
        <w:t>事後検定としてBonferroni補正を伴うMann-WhitneyのU検定およびWelchのt検定を併用した</w:t>
      </w:r>
      <w:r w:rsidR="00BE60BB">
        <w:rPr>
          <w:rFonts w:asciiTheme="minorEastAsia" w:eastAsiaTheme="minorEastAsia" w:hAnsiTheme="minorEastAsia"/>
          <w:bCs/>
          <w:color w:val="000000" w:themeColor="text1"/>
          <w:sz w:val="20"/>
        </w:rPr>
        <w:t>.</w:t>
      </w:r>
    </w:p>
    <w:p w14:paraId="60E9C1AD" w14:textId="002D2AD8" w:rsidR="005F66FC" w:rsidRDefault="00C7397B" w:rsidP="00656E40">
      <w:pPr>
        <w:rPr>
          <w:rFonts w:asciiTheme="minorEastAsia" w:eastAsiaTheme="minorEastAsia" w:hAnsiTheme="minorEastAsia"/>
          <w:bCs/>
          <w:color w:val="000000" w:themeColor="text1"/>
          <w:sz w:val="20"/>
        </w:rPr>
      </w:pPr>
      <w:r>
        <w:rPr>
          <w:rFonts w:asciiTheme="minorEastAsia" w:eastAsiaTheme="minorEastAsia" w:hAnsiTheme="minorEastAsia" w:hint="eastAsia"/>
          <w:bCs/>
          <w:color w:val="000000" w:themeColor="text1"/>
          <w:sz w:val="20"/>
        </w:rPr>
        <w:t xml:space="preserve">　</w:t>
      </w:r>
      <w:commentRangeStart w:id="98"/>
      <w:r w:rsidR="005F66FC" w:rsidRPr="005F66FC">
        <w:rPr>
          <w:rFonts w:asciiTheme="minorEastAsia" w:eastAsiaTheme="minorEastAsia" w:hAnsiTheme="minorEastAsia"/>
          <w:bCs/>
          <w:color w:val="000000" w:themeColor="text1"/>
          <w:sz w:val="20"/>
        </w:rPr>
        <w:t>図</w:t>
      </w:r>
      <w:r w:rsidR="005F66FC">
        <w:rPr>
          <w:rFonts w:asciiTheme="minorEastAsia" w:eastAsiaTheme="minorEastAsia" w:hAnsiTheme="minorEastAsia" w:hint="eastAsia"/>
          <w:bCs/>
          <w:color w:val="000000" w:themeColor="text1"/>
          <w:sz w:val="20"/>
        </w:rPr>
        <w:t>４</w:t>
      </w:r>
      <w:r w:rsidR="00AA6146">
        <w:rPr>
          <w:rFonts w:asciiTheme="minorEastAsia" w:eastAsiaTheme="minorEastAsia" w:hAnsiTheme="minorEastAsia"/>
          <w:bCs/>
          <w:color w:val="000000" w:themeColor="text1"/>
          <w:sz w:val="20"/>
        </w:rPr>
        <w:t>,</w:t>
      </w:r>
      <w:r w:rsidR="00AA6146">
        <w:rPr>
          <w:rFonts w:asciiTheme="minorEastAsia" w:eastAsiaTheme="minorEastAsia" w:hAnsiTheme="minorEastAsia" w:hint="eastAsia"/>
          <w:bCs/>
          <w:color w:val="000000" w:themeColor="text1"/>
          <w:sz w:val="20"/>
        </w:rPr>
        <w:t>図５,図６</w:t>
      </w:r>
      <w:r w:rsidR="005F66FC" w:rsidRPr="005F66FC">
        <w:rPr>
          <w:rFonts w:asciiTheme="minorEastAsia" w:eastAsiaTheme="minorEastAsia" w:hAnsiTheme="minorEastAsia"/>
          <w:bCs/>
          <w:color w:val="000000" w:themeColor="text1"/>
          <w:sz w:val="20"/>
        </w:rPr>
        <w:t>に座位</w:t>
      </w:r>
      <w:r w:rsidR="00AA6146">
        <w:rPr>
          <w:rFonts w:asciiTheme="minorEastAsia" w:eastAsiaTheme="minorEastAsia" w:hAnsiTheme="minorEastAsia"/>
          <w:bCs/>
          <w:color w:val="000000" w:themeColor="text1"/>
          <w:sz w:val="20"/>
        </w:rPr>
        <w:t>,</w:t>
      </w:r>
      <w:r w:rsidR="00AA6146">
        <w:rPr>
          <w:rFonts w:asciiTheme="minorEastAsia" w:eastAsiaTheme="minorEastAsia" w:hAnsiTheme="minorEastAsia" w:hint="eastAsia"/>
          <w:bCs/>
          <w:color w:val="000000" w:themeColor="text1"/>
          <w:sz w:val="20"/>
        </w:rPr>
        <w:t>半座位</w:t>
      </w:r>
      <w:r w:rsidR="00AA6146">
        <w:rPr>
          <w:rFonts w:asciiTheme="minorEastAsia" w:eastAsiaTheme="minorEastAsia" w:hAnsiTheme="minorEastAsia"/>
          <w:bCs/>
          <w:color w:val="000000" w:themeColor="text1"/>
          <w:sz w:val="20"/>
        </w:rPr>
        <w:t>,</w:t>
      </w:r>
      <w:r w:rsidR="00AA6146">
        <w:rPr>
          <w:rFonts w:asciiTheme="minorEastAsia" w:eastAsiaTheme="minorEastAsia" w:hAnsiTheme="minorEastAsia" w:hint="eastAsia"/>
          <w:bCs/>
          <w:color w:val="000000" w:themeColor="text1"/>
          <w:sz w:val="20"/>
        </w:rPr>
        <w:t>仰臥位</w:t>
      </w:r>
      <w:r w:rsidR="005F66FC" w:rsidRPr="005F66FC">
        <w:rPr>
          <w:rFonts w:asciiTheme="minorEastAsia" w:eastAsiaTheme="minorEastAsia" w:hAnsiTheme="minorEastAsia"/>
          <w:bCs/>
          <w:color w:val="000000" w:themeColor="text1"/>
          <w:sz w:val="20"/>
        </w:rPr>
        <w:t>における角度別平均反応時間を示す</w:t>
      </w:r>
      <w:r w:rsidR="00BE60BB">
        <w:rPr>
          <w:rFonts w:asciiTheme="minorEastAsia" w:eastAsiaTheme="minorEastAsia" w:hAnsiTheme="minorEastAsia"/>
          <w:bCs/>
          <w:color w:val="000000" w:themeColor="text1"/>
          <w:sz w:val="20"/>
        </w:rPr>
        <w:t>.</w:t>
      </w:r>
      <w:commentRangeEnd w:id="98"/>
      <w:r w:rsidR="00806123">
        <w:rPr>
          <w:rStyle w:val="aff6"/>
        </w:rPr>
        <w:commentReference w:id="98"/>
      </w:r>
    </w:p>
    <w:p w14:paraId="552C7CFE" w14:textId="712F3F5E" w:rsidR="00B80ED8" w:rsidRDefault="00C94E21" w:rsidP="00595AA1">
      <w:pPr>
        <w:rPr>
          <w:rFonts w:asciiTheme="minorEastAsia" w:eastAsiaTheme="minorEastAsia" w:hAnsiTheme="minorEastAsia"/>
          <w:bCs/>
          <w:color w:val="000000" w:themeColor="text1"/>
          <w:sz w:val="20"/>
        </w:rPr>
      </w:pPr>
      <w:del w:id="99" w:author="作成者">
        <w:r w:rsidDel="00C96F53">
          <w:rPr>
            <w:rFonts w:asciiTheme="minorEastAsia" w:eastAsiaTheme="minorEastAsia" w:hAnsiTheme="minorEastAsia" w:hint="eastAsia"/>
            <w:bCs/>
            <w:noProof/>
            <w:color w:val="000000" w:themeColor="text1"/>
            <w:sz w:val="20"/>
          </w:rPr>
          <mc:AlternateContent>
            <mc:Choice Requires="wpg">
              <w:drawing>
                <wp:inline distT="0" distB="0" distL="0" distR="0" wp14:anchorId="74EEA5AA" wp14:editId="6B91194E">
                  <wp:extent cx="3010860" cy="2831566"/>
                  <wp:effectExtent l="0" t="0" r="0" b="635"/>
                  <wp:docPr id="527132456" name="グループ化 6"/>
                  <wp:cNvGraphicFramePr/>
                  <a:graphic xmlns:a="http://schemas.openxmlformats.org/drawingml/2006/main">
                    <a:graphicData uri="http://schemas.microsoft.com/office/word/2010/wordprocessingGroup">
                      <wpg:wgp>
                        <wpg:cNvGrpSpPr/>
                        <wpg:grpSpPr>
                          <a:xfrm>
                            <a:off x="0" y="0"/>
                            <a:ext cx="3010860" cy="2831566"/>
                            <a:chOff x="-280841" y="-1061561"/>
                            <a:chExt cx="3369869" cy="3083321"/>
                          </a:xfrm>
                        </wpg:grpSpPr>
                        <wps:wsp>
                          <wps:cNvPr id="654315714" name="テキスト ボックス 5"/>
                          <wps:cNvSpPr txBox="1"/>
                          <wps:spPr>
                            <a:xfrm>
                              <a:off x="-137966" y="1404602"/>
                              <a:ext cx="3216095" cy="617158"/>
                            </a:xfrm>
                            <a:prstGeom prst="rect">
                              <a:avLst/>
                            </a:prstGeom>
                            <a:solidFill>
                              <a:schemeClr val="lt1"/>
                            </a:solidFill>
                            <a:ln w="6350">
                              <a:noFill/>
                            </a:ln>
                          </wps:spPr>
                          <wps:txbx>
                            <w:txbxContent>
                              <w:p w14:paraId="3EB254E2" w14:textId="440BF054" w:rsidR="00806123" w:rsidRDefault="00806123" w:rsidP="00C94E21">
                                <w:pPr>
                                  <w:jc w:val="center"/>
                                  <w:rPr>
                                    <w:ins w:id="100" w:author="作成者"/>
                                    <w:sz w:val="20"/>
                                    <w:szCs w:val="20"/>
                                  </w:rPr>
                                </w:pPr>
                                <w:r w:rsidRPr="00450790">
                                  <w:rPr>
                                    <w:rFonts w:hint="eastAsia"/>
                                    <w:sz w:val="20"/>
                                    <w:szCs w:val="20"/>
                                  </w:rPr>
                                  <w:t>図</w:t>
                                </w:r>
                                <w:r>
                                  <w:rPr>
                                    <w:rFonts w:hint="eastAsia"/>
                                    <w:sz w:val="20"/>
                                    <w:szCs w:val="20"/>
                                  </w:rPr>
                                  <w:t>４</w:t>
                                </w:r>
                                <w:r>
                                  <w:rPr>
                                    <w:sz w:val="20"/>
                                    <w:szCs w:val="20"/>
                                  </w:rPr>
                                  <w:t xml:space="preserve"> </w:t>
                                </w:r>
                                <w:r>
                                  <w:rPr>
                                    <w:rFonts w:hint="eastAsia"/>
                                    <w:sz w:val="20"/>
                                    <w:szCs w:val="20"/>
                                  </w:rPr>
                                  <w:t>座位における角度別平均反応時間</w:t>
                                </w:r>
                              </w:p>
                              <w:p w14:paraId="7CE57B5C" w14:textId="6418303C" w:rsidR="00FD354C" w:rsidRPr="00450790" w:rsidRDefault="00FD354C" w:rsidP="00C94E21">
                                <w:pPr>
                                  <w:jc w:val="center"/>
                                  <w:rPr>
                                    <w:sz w:val="20"/>
                                    <w:szCs w:val="20"/>
                                  </w:rPr>
                                </w:pPr>
                                <w:ins w:id="101" w:author="作成者">
                                  <w:r>
                                    <w:rPr>
                                      <w:sz w:val="20"/>
                                      <w:szCs w:val="20"/>
                                    </w:rPr>
                                    <w:t xml:space="preserve">Fig.4 </w:t>
                                  </w:r>
                                  <w:r w:rsidRPr="00FD354C">
                                    <w:rPr>
                                      <w:sz w:val="20"/>
                                      <w:szCs w:val="20"/>
                                    </w:rPr>
                                    <w:t>Average reaction times for different angles (Sitting)</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2743549" name="図 9"/>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a:xfrm>
                              <a:off x="-280841" y="-1061561"/>
                              <a:ext cx="3369869" cy="2466056"/>
                            </a:xfrm>
                            <a:prstGeom prst="rect">
                              <a:avLst/>
                            </a:prstGeom>
                          </pic:spPr>
                        </pic:pic>
                      </wpg:wgp>
                    </a:graphicData>
                  </a:graphic>
                </wp:inline>
              </w:drawing>
            </mc:Choice>
            <mc:Fallback>
              <w:pict>
                <v:group w14:anchorId="74EEA5AA" id="_x0000_s1038" style="width:237.1pt;height:222.95pt;mso-position-horizontal-relative:char;mso-position-vertical-relative:line" coordorigin="-2808,-10615" coordsize="33698,308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">
                  <v:shape id="テキスト ボックス 5" o:spid="_x0000_s1039" type="#_x0000_t202" style="position:absolute;left:-1379;top:14046;width:32160;height:61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" fillcolor="white [3201]" stroked="f" strokeweight=".5pt">
                    <v:textbox inset="0,0,0,0">
                      <w:txbxContent>
                        <w:p w14:paraId="3EB254E2" w14:textId="440BF054" w:rsidR="00806123" w:rsidRDefault="00806123" w:rsidP="00C94E21">
                          <w:pPr>
                            <w:jc w:val="center"/>
                            <w:rPr>
                              <w:ins w:id="105" w:author="作成者"/>
                              <w:sz w:val="20"/>
                              <w:szCs w:val="20"/>
                            </w:rPr>
                          </w:pPr>
                          <w:r w:rsidRPr="00450790">
                            <w:rPr>
                              <w:rFonts w:hint="eastAsia"/>
                              <w:sz w:val="20"/>
                              <w:szCs w:val="20"/>
                            </w:rPr>
                            <w:t>図</w:t>
                          </w:r>
                          <w:r>
                            <w:rPr>
                              <w:rFonts w:hint="eastAsia"/>
                              <w:sz w:val="20"/>
                              <w:szCs w:val="20"/>
                            </w:rPr>
                            <w:t>４</w:t>
                          </w:r>
                          <w:r>
                            <w:rPr>
                              <w:sz w:val="20"/>
                              <w:szCs w:val="20"/>
                            </w:rPr>
                            <w:t xml:space="preserve"> </w:t>
                          </w:r>
                          <w:r>
                            <w:rPr>
                              <w:rFonts w:hint="eastAsia"/>
                              <w:sz w:val="20"/>
                              <w:szCs w:val="20"/>
                            </w:rPr>
                            <w:t>座位における角度別平均反応時間</w:t>
                          </w:r>
                        </w:p>
                        <w:p w14:paraId="7CE57B5C" w14:textId="6418303C" w:rsidR="00FD354C" w:rsidRPr="00450790" w:rsidRDefault="00FD354C" w:rsidP="00C94E21">
                          <w:pPr>
                            <w:jc w:val="center"/>
                            <w:rPr>
                              <w:sz w:val="20"/>
                              <w:szCs w:val="20"/>
                            </w:rPr>
                          </w:pPr>
                          <w:ins w:id="106" w:author="作成者">
                            <w:r>
                              <w:rPr>
                                <w:sz w:val="20"/>
                                <w:szCs w:val="20"/>
                              </w:rPr>
                              <w:t xml:space="preserve">Fig.4 </w:t>
                            </w:r>
                            <w:r w:rsidRPr="00FD354C">
                              <w:rPr>
                                <w:sz w:val="20"/>
                                <w:szCs w:val="20"/>
                              </w:rPr>
                              <w:t>Average reaction times for different angles (Sitting)</w:t>
                            </w:r>
                          </w:ins>
                        </w:p>
                      </w:txbxContent>
                    </v:textbox>
                  </v:shape>
                  <v:shape id="図 9" o:spid="_x0000_s1040" type="#_x0000_t75" style="position:absolute;left:-2808;top:-10615;width:33698;height:24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">
                    <v:imagedata r:id="rId19" o:title=""/>
                  </v:shape>
                  <w10:anchorlock/>
                </v:group>
              </w:pict>
            </mc:Fallback>
          </mc:AlternateContent>
        </w:r>
      </w:del>
    </w:p>
    <w:p w14:paraId="12069CA8" w14:textId="14844928" w:rsidR="00595AA1" w:rsidRPr="00595AA1" w:rsidRDefault="00C413B7" w:rsidP="00595AA1">
      <w:pPr>
        <w:rPr>
          <w:rFonts w:asciiTheme="minorEastAsia" w:eastAsiaTheme="minorEastAsia" w:hAnsiTheme="minorEastAsia"/>
          <w:bCs/>
          <w:color w:val="000000" w:themeColor="text1"/>
          <w:sz w:val="20"/>
        </w:rPr>
      </w:pPr>
      <w:r>
        <w:rPr>
          <w:rFonts w:asciiTheme="minorEastAsia" w:eastAsiaTheme="minorEastAsia" w:hAnsiTheme="minorEastAsia" w:hint="eastAsia"/>
          <w:bCs/>
          <w:color w:val="000000" w:themeColor="text1"/>
          <w:sz w:val="20"/>
        </w:rPr>
        <w:t xml:space="preserve">　</w:t>
      </w:r>
      <w:r w:rsidR="00595AA1" w:rsidRPr="00595AA1">
        <w:rPr>
          <w:rFonts w:asciiTheme="minorEastAsia" w:eastAsiaTheme="minorEastAsia" w:hAnsiTheme="minorEastAsia" w:hint="eastAsia"/>
          <w:bCs/>
          <w:color w:val="000000" w:themeColor="text1"/>
          <w:sz w:val="20"/>
        </w:rPr>
        <w:t>座位に</w:t>
      </w:r>
      <w:r w:rsidR="00614B98">
        <w:rPr>
          <w:rFonts w:asciiTheme="minorEastAsia" w:eastAsiaTheme="minorEastAsia" w:hAnsiTheme="minorEastAsia" w:hint="eastAsia"/>
          <w:bCs/>
          <w:color w:val="000000" w:themeColor="text1"/>
          <w:sz w:val="20"/>
        </w:rPr>
        <w:t>お</w:t>
      </w:r>
      <w:r w:rsidR="0068201E">
        <w:rPr>
          <w:rFonts w:asciiTheme="minorEastAsia" w:eastAsiaTheme="minorEastAsia" w:hAnsiTheme="minorEastAsia" w:hint="eastAsia"/>
          <w:bCs/>
          <w:color w:val="000000" w:themeColor="text1"/>
          <w:sz w:val="20"/>
        </w:rPr>
        <w:t>いては</w:t>
      </w:r>
      <w:r w:rsidR="0068201E">
        <w:rPr>
          <w:rFonts w:asciiTheme="minorEastAsia" w:eastAsiaTheme="minorEastAsia" w:hAnsiTheme="minorEastAsia"/>
          <w:bCs/>
          <w:color w:val="000000" w:themeColor="text1"/>
          <w:sz w:val="20"/>
        </w:rPr>
        <w:t>,</w:t>
      </w:r>
      <w:r w:rsidR="00595AA1" w:rsidRPr="00595AA1">
        <w:rPr>
          <w:rFonts w:asciiTheme="minorEastAsia" w:eastAsiaTheme="minorEastAsia" w:hAnsiTheme="minorEastAsia" w:hint="eastAsia"/>
          <w:bCs/>
          <w:color w:val="000000" w:themeColor="text1"/>
          <w:sz w:val="20"/>
        </w:rPr>
        <w:t>水平方向および垂直方向のいずれにおいても有意な反応時間の差が認められた</w:t>
      </w:r>
      <w:r w:rsidR="00BE60BB">
        <w:rPr>
          <w:rFonts w:asciiTheme="minorEastAsia" w:eastAsiaTheme="minorEastAsia" w:hAnsiTheme="minorEastAsia" w:hint="eastAsia"/>
          <w:bCs/>
          <w:color w:val="000000" w:themeColor="text1"/>
          <w:sz w:val="20"/>
        </w:rPr>
        <w:t>.</w:t>
      </w:r>
    </w:p>
    <w:p w14:paraId="5659C9EC" w14:textId="2EC57BD2" w:rsidR="00576049" w:rsidDel="003E2C2B" w:rsidRDefault="006C5C4A" w:rsidP="00595AA1">
      <w:pPr>
        <w:rPr>
          <w:del w:id="102" w:author="作成者"/>
          <w:rFonts w:asciiTheme="minorEastAsia" w:eastAsiaTheme="minorEastAsia" w:hAnsiTheme="minorEastAsia"/>
          <w:bCs/>
          <w:color w:val="000000" w:themeColor="text1"/>
          <w:sz w:val="20"/>
        </w:rPr>
      </w:pPr>
      <w:r>
        <w:rPr>
          <w:rFonts w:asciiTheme="minorEastAsia" w:eastAsiaTheme="minorEastAsia" w:hAnsiTheme="minorEastAsia" w:hint="eastAsia"/>
          <w:bCs/>
          <w:color w:val="000000" w:themeColor="text1"/>
          <w:sz w:val="20"/>
        </w:rPr>
        <w:t xml:space="preserve">　</w:t>
      </w:r>
      <w:r w:rsidR="00595AA1" w:rsidRPr="00595AA1">
        <w:rPr>
          <w:rFonts w:asciiTheme="minorEastAsia" w:eastAsiaTheme="minorEastAsia" w:hAnsiTheme="minorEastAsia" w:hint="eastAsia"/>
          <w:bCs/>
          <w:color w:val="000000" w:themeColor="text1"/>
          <w:sz w:val="20"/>
        </w:rPr>
        <w:t>水平方向においては</w:t>
      </w:r>
      <w:r w:rsidR="00BE60BB">
        <w:rPr>
          <w:rFonts w:asciiTheme="minorEastAsia" w:eastAsiaTheme="minorEastAsia" w:hAnsiTheme="minorEastAsia" w:hint="eastAsia"/>
          <w:bCs/>
          <w:color w:val="000000" w:themeColor="text1"/>
          <w:sz w:val="20"/>
        </w:rPr>
        <w:t>,</w:t>
      </w:r>
      <w:r w:rsidR="007C23FB">
        <w:rPr>
          <w:rFonts w:asciiTheme="minorEastAsia" w:eastAsiaTheme="minorEastAsia" w:hAnsiTheme="minorEastAsia" w:hint="eastAsia"/>
          <w:bCs/>
          <w:color w:val="000000" w:themeColor="text1"/>
          <w:sz w:val="20"/>
        </w:rPr>
        <w:t>正面</w:t>
      </w:r>
      <w:r w:rsidR="00595AA1" w:rsidRPr="00595AA1">
        <w:rPr>
          <w:rFonts w:asciiTheme="minorEastAsia" w:eastAsiaTheme="minorEastAsia" w:hAnsiTheme="minorEastAsia" w:hint="eastAsia"/>
          <w:bCs/>
          <w:color w:val="000000" w:themeColor="text1"/>
          <w:sz w:val="20"/>
        </w:rPr>
        <w:t>（0.</w:t>
      </w:r>
      <w:ins w:id="103" w:author="作成者">
        <w:r w:rsidR="00765FEB">
          <w:rPr>
            <w:rFonts w:asciiTheme="minorEastAsia" w:eastAsiaTheme="minorEastAsia" w:hAnsiTheme="minorEastAsia"/>
            <w:bCs/>
            <w:color w:val="000000" w:themeColor="text1"/>
            <w:sz w:val="20"/>
          </w:rPr>
          <w:t>70</w:t>
        </w:r>
      </w:ins>
      <w:del w:id="104" w:author="作成者">
        <w:r w:rsidR="00F35090" w:rsidDel="00765FEB">
          <w:rPr>
            <w:rFonts w:asciiTheme="minorEastAsia" w:eastAsiaTheme="minorEastAsia" w:hAnsiTheme="minorEastAsia"/>
            <w:bCs/>
            <w:color w:val="000000" w:themeColor="text1"/>
            <w:sz w:val="20"/>
          </w:rPr>
          <w:delText>695</w:delText>
        </w:r>
      </w:del>
      <w:r w:rsidR="00595AA1" w:rsidRPr="00595AA1">
        <w:rPr>
          <w:rFonts w:asciiTheme="minorEastAsia" w:eastAsiaTheme="minorEastAsia" w:hAnsiTheme="minorEastAsia" w:hint="eastAsia"/>
          <w:bCs/>
          <w:color w:val="000000" w:themeColor="text1"/>
          <w:sz w:val="20"/>
        </w:rPr>
        <w:t xml:space="preserve"> s）が最も速く</w:t>
      </w:r>
      <w:r w:rsidR="00BE60BB">
        <w:rPr>
          <w:rFonts w:asciiTheme="minorEastAsia" w:eastAsiaTheme="minorEastAsia" w:hAnsiTheme="minorEastAsia" w:hint="eastAsia"/>
          <w:bCs/>
          <w:color w:val="000000" w:themeColor="text1"/>
          <w:sz w:val="20"/>
        </w:rPr>
        <w:t>,</w:t>
      </w:r>
      <w:r w:rsidR="00595AA1" w:rsidRPr="00595AA1">
        <w:rPr>
          <w:rFonts w:asciiTheme="minorEastAsia" w:eastAsiaTheme="minorEastAsia" w:hAnsiTheme="minorEastAsia" w:hint="eastAsia"/>
          <w:bCs/>
          <w:color w:val="000000" w:themeColor="text1"/>
          <w:sz w:val="20"/>
        </w:rPr>
        <w:t>左右に離れるに従って反応時間は遅延する傾向を示した</w:t>
      </w:r>
      <w:r w:rsidR="00BE60BB">
        <w:rPr>
          <w:rFonts w:asciiTheme="minorEastAsia" w:eastAsiaTheme="minorEastAsia" w:hAnsiTheme="minorEastAsia" w:hint="eastAsia"/>
          <w:bCs/>
          <w:color w:val="000000" w:themeColor="text1"/>
          <w:sz w:val="20"/>
        </w:rPr>
        <w:t>.</w:t>
      </w:r>
      <w:r w:rsidR="00595AA1" w:rsidRPr="00595AA1">
        <w:rPr>
          <w:rFonts w:asciiTheme="minorEastAsia" w:eastAsiaTheme="minorEastAsia" w:hAnsiTheme="minorEastAsia" w:hint="eastAsia"/>
          <w:bCs/>
          <w:color w:val="000000" w:themeColor="text1"/>
          <w:sz w:val="20"/>
        </w:rPr>
        <w:t>垂直方向において</w:t>
      </w:r>
      <w:r w:rsidR="00767C32">
        <w:rPr>
          <w:rFonts w:asciiTheme="minorEastAsia" w:eastAsiaTheme="minorEastAsia" w:hAnsiTheme="minorEastAsia" w:hint="eastAsia"/>
          <w:bCs/>
          <w:color w:val="000000" w:themeColor="text1"/>
          <w:sz w:val="20"/>
        </w:rPr>
        <w:t>も</w:t>
      </w:r>
      <w:r w:rsidR="00BE60BB">
        <w:rPr>
          <w:rFonts w:asciiTheme="minorEastAsia" w:eastAsiaTheme="minorEastAsia" w:hAnsiTheme="minorEastAsia" w:hint="eastAsia"/>
          <w:bCs/>
          <w:color w:val="000000" w:themeColor="text1"/>
          <w:sz w:val="20"/>
        </w:rPr>
        <w:t>,</w:t>
      </w:r>
      <w:r w:rsidR="007C23FB">
        <w:rPr>
          <w:rFonts w:asciiTheme="minorEastAsia" w:eastAsiaTheme="minorEastAsia" w:hAnsiTheme="minorEastAsia" w:hint="eastAsia"/>
          <w:bCs/>
          <w:color w:val="000000" w:themeColor="text1"/>
          <w:sz w:val="20"/>
        </w:rPr>
        <w:t>正面</w:t>
      </w:r>
      <w:r w:rsidR="00595AA1" w:rsidRPr="00595AA1">
        <w:rPr>
          <w:rFonts w:asciiTheme="minorEastAsia" w:eastAsiaTheme="minorEastAsia" w:hAnsiTheme="minorEastAsia" w:hint="eastAsia"/>
          <w:bCs/>
          <w:color w:val="000000" w:themeColor="text1"/>
          <w:sz w:val="20"/>
        </w:rPr>
        <w:t>が最も速</w:t>
      </w:r>
      <w:r w:rsidR="002A5FA7">
        <w:rPr>
          <w:rFonts w:asciiTheme="minorEastAsia" w:eastAsiaTheme="minorEastAsia" w:hAnsiTheme="minorEastAsia" w:hint="eastAsia"/>
          <w:bCs/>
          <w:color w:val="000000" w:themeColor="text1"/>
          <w:sz w:val="20"/>
        </w:rPr>
        <w:t>く</w:t>
      </w:r>
      <w:r w:rsidR="00BE60BB">
        <w:rPr>
          <w:rFonts w:asciiTheme="minorEastAsia" w:eastAsiaTheme="minorEastAsia" w:hAnsiTheme="minorEastAsia" w:hint="eastAsia"/>
          <w:bCs/>
          <w:color w:val="000000" w:themeColor="text1"/>
          <w:sz w:val="20"/>
        </w:rPr>
        <w:t>,</w:t>
      </w:r>
      <w:r w:rsidR="00595AA1" w:rsidRPr="00595AA1">
        <w:rPr>
          <w:rFonts w:asciiTheme="minorEastAsia" w:eastAsiaTheme="minorEastAsia" w:hAnsiTheme="minorEastAsia" w:hint="eastAsia"/>
          <w:bCs/>
          <w:color w:val="000000" w:themeColor="text1"/>
          <w:sz w:val="20"/>
        </w:rPr>
        <w:t>上方向では</w:t>
      </w:r>
      <w:r w:rsidR="00BE60BB">
        <w:rPr>
          <w:rFonts w:asciiTheme="minorEastAsia" w:eastAsiaTheme="minorEastAsia" w:hAnsiTheme="minorEastAsia" w:hint="eastAsia"/>
          <w:bCs/>
          <w:color w:val="000000" w:themeColor="text1"/>
          <w:sz w:val="20"/>
        </w:rPr>
        <w:t>,</w:t>
      </w:r>
      <w:r w:rsidR="00595AA1" w:rsidRPr="00595AA1">
        <w:rPr>
          <w:rFonts w:asciiTheme="minorEastAsia" w:eastAsiaTheme="minorEastAsia" w:hAnsiTheme="minorEastAsia" w:hint="eastAsia"/>
          <w:bCs/>
          <w:color w:val="000000" w:themeColor="text1"/>
          <w:sz w:val="20"/>
        </w:rPr>
        <w:t>30</w:t>
      </w:r>
      <w:r w:rsidR="008409C1">
        <w:rPr>
          <w:rFonts w:asciiTheme="minorEastAsia" w:eastAsiaTheme="minorEastAsia" w:hAnsiTheme="minorEastAsia"/>
          <w:bCs/>
          <w:color w:val="000000" w:themeColor="text1"/>
          <w:sz w:val="20"/>
        </w:rPr>
        <w:t xml:space="preserve"> </w:t>
      </w:r>
      <w:r w:rsidR="00595AA1" w:rsidRPr="00595AA1">
        <w:rPr>
          <w:rFonts w:asciiTheme="minorEastAsia" w:eastAsiaTheme="minorEastAsia" w:hAnsiTheme="minorEastAsia" w:hint="eastAsia"/>
          <w:bCs/>
          <w:color w:val="000000" w:themeColor="text1"/>
          <w:sz w:val="20"/>
        </w:rPr>
        <w:t>°（0.7</w:t>
      </w:r>
      <w:ins w:id="105" w:author="作成者">
        <w:r w:rsidR="00765FEB">
          <w:rPr>
            <w:rFonts w:asciiTheme="minorEastAsia" w:eastAsiaTheme="minorEastAsia" w:hAnsiTheme="minorEastAsia"/>
            <w:bCs/>
            <w:color w:val="000000" w:themeColor="text1"/>
            <w:sz w:val="20"/>
          </w:rPr>
          <w:t>9</w:t>
        </w:r>
      </w:ins>
      <w:del w:id="106" w:author="作成者">
        <w:r w:rsidR="00595AA1" w:rsidRPr="00595AA1" w:rsidDel="00765FEB">
          <w:rPr>
            <w:rFonts w:asciiTheme="minorEastAsia" w:eastAsiaTheme="minorEastAsia" w:hAnsiTheme="minorEastAsia" w:hint="eastAsia"/>
            <w:bCs/>
            <w:color w:val="000000" w:themeColor="text1"/>
            <w:sz w:val="20"/>
          </w:rPr>
          <w:delText>85</w:delText>
        </w:r>
      </w:del>
      <w:r w:rsidR="00595AA1" w:rsidRPr="00595AA1">
        <w:rPr>
          <w:rFonts w:asciiTheme="minorEastAsia" w:eastAsiaTheme="minorEastAsia" w:hAnsiTheme="minorEastAsia" w:hint="eastAsia"/>
          <w:bCs/>
          <w:color w:val="000000" w:themeColor="text1"/>
          <w:sz w:val="20"/>
        </w:rPr>
        <w:t xml:space="preserve"> s）に比べ60</w:t>
      </w:r>
      <w:r w:rsidR="008409C1">
        <w:rPr>
          <w:rFonts w:asciiTheme="minorEastAsia" w:eastAsiaTheme="minorEastAsia" w:hAnsiTheme="minorEastAsia"/>
          <w:bCs/>
          <w:color w:val="000000" w:themeColor="text1"/>
          <w:sz w:val="20"/>
        </w:rPr>
        <w:t xml:space="preserve"> </w:t>
      </w:r>
      <w:r w:rsidR="00595AA1" w:rsidRPr="00595AA1">
        <w:rPr>
          <w:rFonts w:asciiTheme="minorEastAsia" w:eastAsiaTheme="minorEastAsia" w:hAnsiTheme="minorEastAsia" w:hint="eastAsia"/>
          <w:bCs/>
          <w:color w:val="000000" w:themeColor="text1"/>
          <w:sz w:val="20"/>
        </w:rPr>
        <w:t>°（1.</w:t>
      </w:r>
      <w:ins w:id="107" w:author="作成者">
        <w:r w:rsidR="00765FEB">
          <w:rPr>
            <w:rFonts w:asciiTheme="minorEastAsia" w:eastAsiaTheme="minorEastAsia" w:hAnsiTheme="minorEastAsia"/>
            <w:bCs/>
            <w:color w:val="000000" w:themeColor="text1"/>
            <w:sz w:val="20"/>
          </w:rPr>
          <w:t>10</w:t>
        </w:r>
      </w:ins>
      <w:del w:id="108" w:author="作成者">
        <w:r w:rsidR="00595AA1" w:rsidRPr="00595AA1" w:rsidDel="00765FEB">
          <w:rPr>
            <w:rFonts w:asciiTheme="minorEastAsia" w:eastAsiaTheme="minorEastAsia" w:hAnsiTheme="minorEastAsia" w:hint="eastAsia"/>
            <w:bCs/>
            <w:color w:val="000000" w:themeColor="text1"/>
            <w:sz w:val="20"/>
          </w:rPr>
          <w:delText>0</w:delText>
        </w:r>
        <w:r w:rsidR="00E100F4" w:rsidDel="00765FEB">
          <w:rPr>
            <w:rFonts w:asciiTheme="minorEastAsia" w:eastAsiaTheme="minorEastAsia" w:hAnsiTheme="minorEastAsia"/>
            <w:bCs/>
            <w:color w:val="000000" w:themeColor="text1"/>
            <w:sz w:val="20"/>
          </w:rPr>
          <w:delText>99</w:delText>
        </w:r>
      </w:del>
      <w:r w:rsidR="00595AA1" w:rsidRPr="00595AA1">
        <w:rPr>
          <w:rFonts w:asciiTheme="minorEastAsia" w:eastAsiaTheme="minorEastAsia" w:hAnsiTheme="minorEastAsia" w:hint="eastAsia"/>
          <w:bCs/>
          <w:color w:val="000000" w:themeColor="text1"/>
          <w:sz w:val="20"/>
        </w:rPr>
        <w:t xml:space="preserve"> s）で顕著な遅延が認められた</w:t>
      </w:r>
      <w:r w:rsidR="00BE60BB">
        <w:rPr>
          <w:rFonts w:asciiTheme="minorEastAsia" w:eastAsiaTheme="minorEastAsia" w:hAnsiTheme="minorEastAsia" w:hint="eastAsia"/>
          <w:bCs/>
          <w:color w:val="000000" w:themeColor="text1"/>
          <w:sz w:val="20"/>
        </w:rPr>
        <w:t>.</w:t>
      </w:r>
      <w:r w:rsidR="00595AA1" w:rsidRPr="00595AA1">
        <w:rPr>
          <w:rFonts w:asciiTheme="minorEastAsia" w:eastAsiaTheme="minorEastAsia" w:hAnsiTheme="minorEastAsia" w:hint="eastAsia"/>
          <w:bCs/>
          <w:color w:val="000000" w:themeColor="text1"/>
          <w:sz w:val="20"/>
        </w:rPr>
        <w:t>垂直方向においても</w:t>
      </w:r>
      <w:r w:rsidR="0079392B">
        <w:rPr>
          <w:rFonts w:asciiTheme="minorEastAsia" w:eastAsiaTheme="minorEastAsia" w:hAnsiTheme="minorEastAsia" w:hint="eastAsia"/>
          <w:bCs/>
          <w:color w:val="000000" w:themeColor="text1"/>
          <w:sz w:val="20"/>
        </w:rPr>
        <w:t>正面</w:t>
      </w:r>
      <w:r w:rsidR="00595AA1" w:rsidRPr="00595AA1">
        <w:rPr>
          <w:rFonts w:asciiTheme="minorEastAsia" w:eastAsiaTheme="minorEastAsia" w:hAnsiTheme="minorEastAsia" w:hint="eastAsia"/>
          <w:bCs/>
          <w:color w:val="000000" w:themeColor="text1"/>
          <w:sz w:val="20"/>
        </w:rPr>
        <w:t>から上下に離れるほど反応時間が有意に長くなる傾向が確認された</w:t>
      </w:r>
      <w:r w:rsidR="00BE60BB">
        <w:rPr>
          <w:rFonts w:asciiTheme="minorEastAsia" w:eastAsiaTheme="minorEastAsia" w:hAnsiTheme="minorEastAsia" w:hint="eastAsia"/>
          <w:bCs/>
          <w:color w:val="000000" w:themeColor="text1"/>
          <w:sz w:val="20"/>
        </w:rPr>
        <w:t>.</w:t>
      </w:r>
    </w:p>
    <w:p w14:paraId="188FB906" w14:textId="17E21AA2" w:rsidR="00616D88" w:rsidRDefault="00C96F53" w:rsidP="00595AA1">
      <w:pPr>
        <w:rPr>
          <w:rFonts w:asciiTheme="minorEastAsia" w:eastAsiaTheme="minorEastAsia" w:hAnsiTheme="minorEastAsia"/>
          <w:bCs/>
          <w:color w:val="000000" w:themeColor="text1"/>
          <w:sz w:val="20"/>
        </w:rPr>
      </w:pPr>
      <w:ins w:id="109" w:author="作成者">
        <w:del w:id="110" w:author="作成者">
          <w:r w:rsidDel="003E2C2B">
            <w:rPr>
              <w:rFonts w:asciiTheme="minorEastAsia" w:eastAsiaTheme="minorEastAsia" w:hAnsiTheme="minorEastAsia" w:hint="eastAsia"/>
              <w:bCs/>
              <w:noProof/>
              <w:color w:val="000000" w:themeColor="text1"/>
              <w:sz w:val="20"/>
            </w:rPr>
            <mc:AlternateContent>
              <mc:Choice Requires="wpg">
                <w:drawing>
                  <wp:inline distT="0" distB="0" distL="0" distR="0" wp14:anchorId="4030A441" wp14:editId="1B461B46">
                    <wp:extent cx="2942590" cy="2767561"/>
                    <wp:effectExtent l="0" t="0" r="3810" b="1270"/>
                    <wp:docPr id="425261634" name="グループ化 6"/>
                    <wp:cNvGraphicFramePr/>
                    <a:graphic xmlns:a="http://schemas.openxmlformats.org/drawingml/2006/main">
                      <a:graphicData uri="http://schemas.microsoft.com/office/word/2010/wordprocessingGroup">
                        <wpg:wgp>
                          <wpg:cNvGrpSpPr/>
                          <wpg:grpSpPr>
                            <a:xfrm>
                              <a:off x="0" y="0"/>
                              <a:ext cx="2942590" cy="2767561"/>
                              <a:chOff x="-280841" y="-1061561"/>
                              <a:chExt cx="3369869" cy="3083321"/>
                            </a:xfrm>
                          </wpg:grpSpPr>
                          <wps:wsp>
                            <wps:cNvPr id="2113615988" name="テキスト ボックス 5"/>
                            <wps:cNvSpPr txBox="1"/>
                            <wps:spPr>
                              <a:xfrm>
                                <a:off x="-137966" y="1404602"/>
                                <a:ext cx="3216095" cy="617158"/>
                              </a:xfrm>
                              <a:prstGeom prst="rect">
                                <a:avLst/>
                              </a:prstGeom>
                              <a:solidFill>
                                <a:schemeClr val="lt1"/>
                              </a:solidFill>
                              <a:ln w="6350">
                                <a:noFill/>
                              </a:ln>
                            </wps:spPr>
                            <wps:txbx>
                              <w:txbxContent>
                                <w:p w14:paraId="30220B42" w14:textId="77777777" w:rsidR="00C96F53" w:rsidRDefault="00C96F53" w:rsidP="00C96F53">
                                  <w:pPr>
                                    <w:jc w:val="center"/>
                                    <w:rPr>
                                      <w:ins w:id="111" w:author="作成者"/>
                                      <w:sz w:val="20"/>
                                      <w:szCs w:val="20"/>
                                    </w:rPr>
                                  </w:pPr>
                                  <w:r w:rsidRPr="00450790">
                                    <w:rPr>
                                      <w:rFonts w:hint="eastAsia"/>
                                      <w:sz w:val="20"/>
                                      <w:szCs w:val="20"/>
                                    </w:rPr>
                                    <w:t>図</w:t>
                                  </w:r>
                                  <w:r>
                                    <w:rPr>
                                      <w:rFonts w:hint="eastAsia"/>
                                      <w:sz w:val="20"/>
                                      <w:szCs w:val="20"/>
                                    </w:rPr>
                                    <w:t>４</w:t>
                                  </w:r>
                                  <w:r>
                                    <w:rPr>
                                      <w:sz w:val="20"/>
                                      <w:szCs w:val="20"/>
                                    </w:rPr>
                                    <w:t xml:space="preserve"> </w:t>
                                  </w:r>
                                  <w:r>
                                    <w:rPr>
                                      <w:rFonts w:hint="eastAsia"/>
                                      <w:sz w:val="20"/>
                                      <w:szCs w:val="20"/>
                                    </w:rPr>
                                    <w:t>座位における角度別平均反応時間</w:t>
                                  </w:r>
                                </w:p>
                                <w:p w14:paraId="2516B134" w14:textId="77777777" w:rsidR="00C96F53" w:rsidRPr="00450790" w:rsidRDefault="00C96F53" w:rsidP="00C96F53">
                                  <w:pPr>
                                    <w:jc w:val="center"/>
                                    <w:rPr>
                                      <w:sz w:val="20"/>
                                      <w:szCs w:val="20"/>
                                    </w:rPr>
                                  </w:pPr>
                                  <w:ins w:id="112" w:author="作成者">
                                    <w:r>
                                      <w:rPr>
                                        <w:sz w:val="20"/>
                                        <w:szCs w:val="20"/>
                                      </w:rPr>
                                      <w:t xml:space="preserve">Fig.4 </w:t>
                                    </w:r>
                                    <w:r w:rsidRPr="00FD354C">
                                      <w:rPr>
                                        <w:sz w:val="20"/>
                                        <w:szCs w:val="20"/>
                                      </w:rPr>
                                      <w:t>Average reaction times for different angles (Sitting)</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911699102" name="図 9"/>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a:xfrm>
                                <a:off x="-280841" y="-1061561"/>
                                <a:ext cx="3369869" cy="2466056"/>
                              </a:xfrm>
                              <a:prstGeom prst="rect">
                                <a:avLst/>
                              </a:prstGeom>
                            </pic:spPr>
                          </pic:pic>
                        </wpg:wgp>
                      </a:graphicData>
                    </a:graphic>
                  </wp:inline>
                </w:drawing>
              </mc:Choice>
              <mc:Fallback>
                <w:pict>
                  <v:group w14:anchorId="4030A441" id="_x0000_s1041" style="width:231.7pt;height:217.9pt;mso-position-horizontal-relative:char;mso-position-vertical-relative:line" coordorigin="-2808,-10615" coordsize="33698,308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">
                    <v:shape id="テキスト ボックス 5" o:spid="_x0000_s1042" type="#_x0000_t202" style="position:absolute;left:-1379;top:14046;width:32160;height:61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" fillcolor="white [3201]" stroked="f" strokeweight=".5pt">
                      <v:textbox inset="0,0,0,0">
                        <w:txbxContent>
                          <w:p w14:paraId="30220B42" w14:textId="77777777" w:rsidR="00C96F53" w:rsidRDefault="00C96F53" w:rsidP="00C96F53">
                            <w:pPr>
                              <w:jc w:val="center"/>
                              <w:rPr>
                                <w:ins w:id="118" w:author="作成者"/>
                                <w:sz w:val="20"/>
                                <w:szCs w:val="20"/>
                              </w:rPr>
                            </w:pPr>
                            <w:r w:rsidRPr="00450790">
                              <w:rPr>
                                <w:rFonts w:hint="eastAsia"/>
                                <w:sz w:val="20"/>
                                <w:szCs w:val="20"/>
                              </w:rPr>
                              <w:t>図</w:t>
                            </w:r>
                            <w:r>
                              <w:rPr>
                                <w:rFonts w:hint="eastAsia"/>
                                <w:sz w:val="20"/>
                                <w:szCs w:val="20"/>
                              </w:rPr>
                              <w:t>４</w:t>
                            </w:r>
                            <w:r>
                              <w:rPr>
                                <w:sz w:val="20"/>
                                <w:szCs w:val="20"/>
                              </w:rPr>
                              <w:t xml:space="preserve"> </w:t>
                            </w:r>
                            <w:r>
                              <w:rPr>
                                <w:rFonts w:hint="eastAsia"/>
                                <w:sz w:val="20"/>
                                <w:szCs w:val="20"/>
                              </w:rPr>
                              <w:t>座位における角度別平均反応時間</w:t>
                            </w:r>
                          </w:p>
                          <w:p w14:paraId="2516B134" w14:textId="77777777" w:rsidR="00C96F53" w:rsidRPr="00450790" w:rsidRDefault="00C96F53" w:rsidP="00C96F53">
                            <w:pPr>
                              <w:jc w:val="center"/>
                              <w:rPr>
                                <w:sz w:val="20"/>
                                <w:szCs w:val="20"/>
                              </w:rPr>
                            </w:pPr>
                            <w:ins w:id="119" w:author="作成者">
                              <w:r>
                                <w:rPr>
                                  <w:sz w:val="20"/>
                                  <w:szCs w:val="20"/>
                                </w:rPr>
                                <w:t xml:space="preserve">Fig.4 </w:t>
                              </w:r>
                              <w:r w:rsidRPr="00FD354C">
                                <w:rPr>
                                  <w:sz w:val="20"/>
                                  <w:szCs w:val="20"/>
                                </w:rPr>
                                <w:t>Average reaction times for different angles (Sitting)</w:t>
                              </w:r>
                            </w:ins>
                          </w:p>
                        </w:txbxContent>
                      </v:textbox>
                    </v:shape>
                    <v:shape id="図 9" o:spid="_x0000_s1043" type="#_x0000_t75" style="position:absolute;left:-2808;top:-10615;width:33698;height:24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">
                      <v:imagedata r:id="rId19" o:title=""/>
                    </v:shape>
                    <w10:anchorlock/>
                  </v:group>
                </w:pict>
              </mc:Fallback>
            </mc:AlternateContent>
          </w:r>
        </w:del>
      </w:ins>
      <w:del w:id="113" w:author="作成者">
        <w:r w:rsidR="008D24C0" w:rsidDel="00C96F53">
          <w:rPr>
            <w:rFonts w:asciiTheme="minorEastAsia" w:eastAsiaTheme="minorEastAsia" w:hAnsiTheme="minorEastAsia" w:hint="eastAsia"/>
            <w:bCs/>
            <w:noProof/>
            <w:color w:val="000000" w:themeColor="text1"/>
            <w:sz w:val="20"/>
          </w:rPr>
          <mc:AlternateContent>
            <mc:Choice Requires="wpg">
              <w:drawing>
                <wp:inline distT="0" distB="0" distL="0" distR="0" wp14:anchorId="69693B41" wp14:editId="595B367C">
                  <wp:extent cx="2976686" cy="2780864"/>
                  <wp:effectExtent l="0" t="0" r="0" b="635"/>
                  <wp:docPr id="1333892088" name="グループ化 6"/>
                  <wp:cNvGraphicFramePr/>
                  <a:graphic xmlns:a="http://schemas.openxmlformats.org/drawingml/2006/main">
                    <a:graphicData uri="http://schemas.microsoft.com/office/word/2010/wordprocessingGroup">
                      <wpg:wgp>
                        <wpg:cNvGrpSpPr/>
                        <wpg:grpSpPr>
                          <a:xfrm>
                            <a:off x="0" y="0"/>
                            <a:ext cx="2976686" cy="2780864"/>
                            <a:chOff x="-253477" y="-1076815"/>
                            <a:chExt cx="3331619" cy="3028109"/>
                          </a:xfrm>
                        </wpg:grpSpPr>
                        <wps:wsp>
                          <wps:cNvPr id="843457963" name="テキスト ボックス 5"/>
                          <wps:cNvSpPr txBox="1"/>
                          <wps:spPr>
                            <a:xfrm>
                              <a:off x="-137953" y="1345706"/>
                              <a:ext cx="3216095" cy="605588"/>
                            </a:xfrm>
                            <a:prstGeom prst="rect">
                              <a:avLst/>
                            </a:prstGeom>
                            <a:solidFill>
                              <a:schemeClr val="lt1"/>
                            </a:solidFill>
                            <a:ln w="6350">
                              <a:noFill/>
                            </a:ln>
                          </wps:spPr>
                          <wps:txbx>
                            <w:txbxContent>
                              <w:p w14:paraId="235DEB60" w14:textId="77777777" w:rsidR="00806123" w:rsidRDefault="00806123" w:rsidP="008D24C0">
                                <w:pPr>
                                  <w:jc w:val="center"/>
                                  <w:rPr>
                                    <w:ins w:id="114" w:author="作成者"/>
                                    <w:sz w:val="20"/>
                                    <w:szCs w:val="20"/>
                                  </w:rPr>
                                </w:pPr>
                                <w:r w:rsidRPr="00450790">
                                  <w:rPr>
                                    <w:rFonts w:hint="eastAsia"/>
                                    <w:sz w:val="20"/>
                                    <w:szCs w:val="20"/>
                                  </w:rPr>
                                  <w:t>図</w:t>
                                </w:r>
                                <w:r>
                                  <w:rPr>
                                    <w:rFonts w:hint="eastAsia"/>
                                    <w:sz w:val="20"/>
                                    <w:szCs w:val="20"/>
                                  </w:rPr>
                                  <w:t>５</w:t>
                                </w:r>
                                <w:r>
                                  <w:rPr>
                                    <w:sz w:val="20"/>
                                    <w:szCs w:val="20"/>
                                  </w:rPr>
                                  <w:t xml:space="preserve"> </w:t>
                                </w:r>
                                <w:r>
                                  <w:rPr>
                                    <w:rFonts w:hint="eastAsia"/>
                                    <w:sz w:val="20"/>
                                    <w:szCs w:val="20"/>
                                  </w:rPr>
                                  <w:t>半座位における角度別平均反応時間</w:t>
                                </w:r>
                              </w:p>
                              <w:p w14:paraId="7CA4B411" w14:textId="0B8F0B03" w:rsidR="00531149" w:rsidRPr="00450790" w:rsidRDefault="00531149" w:rsidP="00531149">
                                <w:pPr>
                                  <w:jc w:val="center"/>
                                  <w:rPr>
                                    <w:ins w:id="115" w:author="作成者"/>
                                    <w:sz w:val="20"/>
                                    <w:szCs w:val="20"/>
                                  </w:rPr>
                                </w:pPr>
                                <w:ins w:id="116" w:author="作成者">
                                  <w:r>
                                    <w:rPr>
                                      <w:sz w:val="20"/>
                                      <w:szCs w:val="20"/>
                                    </w:rPr>
                                    <w:t xml:space="preserve">Fig.5 </w:t>
                                  </w:r>
                                  <w:r w:rsidRPr="00FD354C">
                                    <w:rPr>
                                      <w:sz w:val="20"/>
                                      <w:szCs w:val="20"/>
                                    </w:rPr>
                                    <w:t>Average reaction times for different angles (</w:t>
                                  </w:r>
                                  <w:r>
                                    <w:rPr>
                                      <w:sz w:val="20"/>
                                      <w:szCs w:val="20"/>
                                    </w:rPr>
                                    <w:t>Semi s</w:t>
                                  </w:r>
                                  <w:r w:rsidRPr="00FD354C">
                                    <w:rPr>
                                      <w:sz w:val="20"/>
                                      <w:szCs w:val="20"/>
                                    </w:rPr>
                                    <w:t>itting)</w:t>
                                  </w:r>
                                </w:ins>
                              </w:p>
                              <w:p w14:paraId="3561A4CD" w14:textId="77777777" w:rsidR="00531149" w:rsidRPr="00531149" w:rsidRDefault="00531149" w:rsidP="008D24C0">
                                <w:pPr>
                                  <w:jc w:val="center"/>
                                  <w:rPr>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23889952" name="図 9"/>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a:xfrm>
                              <a:off x="-253477" y="-1076815"/>
                              <a:ext cx="3310028" cy="2422524"/>
                            </a:xfrm>
                            <a:prstGeom prst="rect">
                              <a:avLst/>
                            </a:prstGeom>
                          </pic:spPr>
                        </pic:pic>
                      </wpg:wgp>
                    </a:graphicData>
                  </a:graphic>
                </wp:inline>
              </w:drawing>
            </mc:Choice>
            <mc:Fallback>
              <w:pict>
                <v:group w14:anchorId="69693B41" id="_x0000_s1044" style="width:234.4pt;height:218.95pt;mso-position-horizontal-relative:char;mso-position-vertical-relative:line" coordorigin="-2534,-10768" coordsize="33316,302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">
                  <v:shape id="テキスト ボックス 5" o:spid="_x0000_s1045" type="#_x0000_t202" style="position:absolute;left:-1379;top:13457;width:32160;height:60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" fillcolor="white [3201]" stroked="f" strokeweight=".5pt">
                    <v:textbox inset="0,0,0,0">
                      <w:txbxContent>
                        <w:p w14:paraId="235DEB60" w14:textId="77777777" w:rsidR="00806123" w:rsidRDefault="00806123" w:rsidP="008D24C0">
                          <w:pPr>
                            <w:jc w:val="center"/>
                            <w:rPr>
                              <w:ins w:id="124" w:author="作成者"/>
                              <w:sz w:val="20"/>
                              <w:szCs w:val="20"/>
                            </w:rPr>
                          </w:pPr>
                          <w:r w:rsidRPr="00450790">
                            <w:rPr>
                              <w:rFonts w:hint="eastAsia"/>
                              <w:sz w:val="20"/>
                              <w:szCs w:val="20"/>
                            </w:rPr>
                            <w:t>図</w:t>
                          </w:r>
                          <w:r>
                            <w:rPr>
                              <w:rFonts w:hint="eastAsia"/>
                              <w:sz w:val="20"/>
                              <w:szCs w:val="20"/>
                            </w:rPr>
                            <w:t>５</w:t>
                          </w:r>
                          <w:r>
                            <w:rPr>
                              <w:sz w:val="20"/>
                              <w:szCs w:val="20"/>
                            </w:rPr>
                            <w:t xml:space="preserve"> </w:t>
                          </w:r>
                          <w:r>
                            <w:rPr>
                              <w:rFonts w:hint="eastAsia"/>
                              <w:sz w:val="20"/>
                              <w:szCs w:val="20"/>
                            </w:rPr>
                            <w:t>半座位における角度別平均反応時間</w:t>
                          </w:r>
                        </w:p>
                        <w:p w14:paraId="7CA4B411" w14:textId="0B8F0B03" w:rsidR="00531149" w:rsidRPr="00450790" w:rsidRDefault="00531149" w:rsidP="00531149">
                          <w:pPr>
                            <w:jc w:val="center"/>
                            <w:rPr>
                              <w:ins w:id="125" w:author="作成者"/>
                              <w:sz w:val="20"/>
                              <w:szCs w:val="20"/>
                            </w:rPr>
                          </w:pPr>
                          <w:ins w:id="126" w:author="作成者">
                            <w:r>
                              <w:rPr>
                                <w:sz w:val="20"/>
                                <w:szCs w:val="20"/>
                              </w:rPr>
                              <w:t xml:space="preserve">Fig.5 </w:t>
                            </w:r>
                            <w:r w:rsidRPr="00FD354C">
                              <w:rPr>
                                <w:sz w:val="20"/>
                                <w:szCs w:val="20"/>
                              </w:rPr>
                              <w:t>Average reaction times for different angles (</w:t>
                            </w:r>
                            <w:r>
                              <w:rPr>
                                <w:sz w:val="20"/>
                                <w:szCs w:val="20"/>
                              </w:rPr>
                              <w:t>Semi s</w:t>
                            </w:r>
                            <w:r w:rsidRPr="00FD354C">
                              <w:rPr>
                                <w:sz w:val="20"/>
                                <w:szCs w:val="20"/>
                              </w:rPr>
                              <w:t>itting)</w:t>
                            </w:r>
                          </w:ins>
                        </w:p>
                        <w:p w14:paraId="3561A4CD" w14:textId="77777777" w:rsidR="00531149" w:rsidRPr="00531149" w:rsidRDefault="00531149" w:rsidP="008D24C0">
                          <w:pPr>
                            <w:jc w:val="center"/>
                            <w:rPr>
                              <w:sz w:val="20"/>
                              <w:szCs w:val="20"/>
                            </w:rPr>
                          </w:pPr>
                        </w:p>
                      </w:txbxContent>
                    </v:textbox>
                  </v:shape>
                  <v:shape id="図 9" o:spid="_x0000_s1046" type="#_x0000_t75" style="position:absolute;left:-2534;top:-10768;width:33099;height:242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">
                    <v:imagedata r:id="rId21" o:title=""/>
                  </v:shape>
                  <w10:anchorlock/>
                </v:group>
              </w:pict>
            </mc:Fallback>
          </mc:AlternateContent>
        </w:r>
      </w:del>
    </w:p>
    <w:p w14:paraId="79EAEDF3" w14:textId="77777777" w:rsidR="00002260" w:rsidRDefault="00002260" w:rsidP="00656E40">
      <w:pPr>
        <w:rPr>
          <w:rFonts w:asciiTheme="minorEastAsia" w:eastAsiaTheme="minorEastAsia" w:hAnsiTheme="minorEastAsia"/>
          <w:bCs/>
          <w:color w:val="000000" w:themeColor="text1"/>
          <w:sz w:val="20"/>
        </w:rPr>
      </w:pPr>
    </w:p>
    <w:p w14:paraId="71FE29D7" w14:textId="2A2CB28D" w:rsidR="00AA6146" w:rsidRDefault="00771F7D" w:rsidP="00656E40">
      <w:pPr>
        <w:rPr>
          <w:ins w:id="117" w:author="作成者"/>
          <w:rFonts w:asciiTheme="minorEastAsia" w:eastAsiaTheme="minorEastAsia" w:hAnsiTheme="minorEastAsia"/>
          <w:bCs/>
          <w:color w:val="000000" w:themeColor="text1"/>
          <w:sz w:val="20"/>
        </w:rPr>
      </w:pPr>
      <w:r>
        <w:rPr>
          <w:rFonts w:asciiTheme="minorEastAsia" w:eastAsiaTheme="minorEastAsia" w:hAnsiTheme="minorEastAsia" w:hint="eastAsia"/>
          <w:bCs/>
          <w:color w:val="000000" w:themeColor="text1"/>
          <w:sz w:val="20"/>
        </w:rPr>
        <w:t xml:space="preserve">　</w:t>
      </w:r>
      <w:r w:rsidRPr="00771F7D">
        <w:rPr>
          <w:rFonts w:asciiTheme="minorEastAsia" w:eastAsiaTheme="minorEastAsia" w:hAnsiTheme="minorEastAsia"/>
          <w:bCs/>
          <w:color w:val="000000" w:themeColor="text1"/>
          <w:sz w:val="20"/>
        </w:rPr>
        <w:t>半座位に</w:t>
      </w:r>
      <w:r w:rsidR="0068201E">
        <w:rPr>
          <w:rFonts w:asciiTheme="minorEastAsia" w:eastAsiaTheme="minorEastAsia" w:hAnsiTheme="minorEastAsia" w:hint="eastAsia"/>
          <w:bCs/>
          <w:color w:val="000000" w:themeColor="text1"/>
          <w:sz w:val="20"/>
        </w:rPr>
        <w:t>おいては</w:t>
      </w:r>
      <w:r w:rsidR="0068201E">
        <w:rPr>
          <w:rFonts w:asciiTheme="minorEastAsia" w:eastAsiaTheme="minorEastAsia" w:hAnsiTheme="minorEastAsia"/>
          <w:bCs/>
          <w:color w:val="000000" w:themeColor="text1"/>
          <w:sz w:val="20"/>
        </w:rPr>
        <w:t>,</w:t>
      </w:r>
      <w:r w:rsidRPr="00771F7D">
        <w:rPr>
          <w:rFonts w:asciiTheme="minorEastAsia" w:eastAsiaTheme="minorEastAsia" w:hAnsiTheme="minorEastAsia"/>
          <w:bCs/>
          <w:color w:val="000000" w:themeColor="text1"/>
          <w:sz w:val="20"/>
        </w:rPr>
        <w:t>水平方向および垂直方向のいずれにおいても有意な反応時間の差が認められた</w:t>
      </w:r>
      <w:r w:rsidR="00526EF1">
        <w:rPr>
          <w:rFonts w:asciiTheme="minorEastAsia" w:eastAsiaTheme="minorEastAsia" w:hAnsiTheme="minorEastAsia"/>
          <w:bCs/>
          <w:color w:val="000000" w:themeColor="text1"/>
          <w:sz w:val="20"/>
        </w:rPr>
        <w:t>.</w:t>
      </w:r>
      <w:r w:rsidRPr="00771F7D">
        <w:rPr>
          <w:rFonts w:asciiTheme="minorEastAsia" w:eastAsiaTheme="minorEastAsia" w:hAnsiTheme="minorEastAsia"/>
          <w:bCs/>
          <w:color w:val="000000" w:themeColor="text1"/>
          <w:sz w:val="20"/>
        </w:rPr>
        <w:t xml:space="preserve"> 　</w:t>
      </w:r>
      <w:r w:rsidRPr="00771F7D">
        <w:rPr>
          <w:rFonts w:asciiTheme="minorEastAsia" w:eastAsiaTheme="minorEastAsia" w:hAnsiTheme="minorEastAsia"/>
          <w:bCs/>
          <w:color w:val="000000" w:themeColor="text1"/>
          <w:sz w:val="20"/>
        </w:rPr>
        <w:t>水平方向においては</w:t>
      </w:r>
      <w:r w:rsidR="00526EF1">
        <w:rPr>
          <w:rFonts w:asciiTheme="minorEastAsia" w:eastAsiaTheme="minorEastAsia" w:hAnsiTheme="minorEastAsia"/>
          <w:bCs/>
          <w:color w:val="000000" w:themeColor="text1"/>
          <w:sz w:val="20"/>
        </w:rPr>
        <w:t>,</w:t>
      </w:r>
      <w:r w:rsidRPr="00771F7D">
        <w:rPr>
          <w:rFonts w:asciiTheme="minorEastAsia" w:eastAsiaTheme="minorEastAsia" w:hAnsiTheme="minorEastAsia"/>
          <w:bCs/>
          <w:color w:val="000000" w:themeColor="text1"/>
          <w:sz w:val="20"/>
        </w:rPr>
        <w:t>正面（0.7</w:t>
      </w:r>
      <w:ins w:id="118" w:author="作成者">
        <w:r w:rsidR="005F479D">
          <w:rPr>
            <w:rFonts w:asciiTheme="minorEastAsia" w:eastAsiaTheme="minorEastAsia" w:hAnsiTheme="minorEastAsia"/>
            <w:bCs/>
            <w:color w:val="000000" w:themeColor="text1"/>
            <w:sz w:val="20"/>
          </w:rPr>
          <w:t>6</w:t>
        </w:r>
      </w:ins>
      <w:del w:id="119" w:author="作成者">
        <w:r w:rsidRPr="00771F7D" w:rsidDel="005F479D">
          <w:rPr>
            <w:rFonts w:asciiTheme="minorEastAsia" w:eastAsiaTheme="minorEastAsia" w:hAnsiTheme="minorEastAsia"/>
            <w:bCs/>
            <w:color w:val="000000" w:themeColor="text1"/>
            <w:sz w:val="20"/>
          </w:rPr>
          <w:delText>58</w:delText>
        </w:r>
      </w:del>
      <w:r w:rsidRPr="00771F7D">
        <w:rPr>
          <w:rFonts w:asciiTheme="minorEastAsia" w:eastAsiaTheme="minorEastAsia" w:hAnsiTheme="minorEastAsia"/>
          <w:bCs/>
          <w:color w:val="000000" w:themeColor="text1"/>
          <w:sz w:val="20"/>
        </w:rPr>
        <w:t xml:space="preserve"> s）が最も速く</w:t>
      </w:r>
      <w:r w:rsidR="00526EF1">
        <w:rPr>
          <w:rFonts w:asciiTheme="minorEastAsia" w:eastAsiaTheme="minorEastAsia" w:hAnsiTheme="minorEastAsia"/>
          <w:bCs/>
          <w:color w:val="000000" w:themeColor="text1"/>
          <w:sz w:val="20"/>
        </w:rPr>
        <w:t>,</w:t>
      </w:r>
      <w:r w:rsidRPr="00771F7D">
        <w:rPr>
          <w:rFonts w:asciiTheme="minorEastAsia" w:eastAsiaTheme="minorEastAsia" w:hAnsiTheme="minorEastAsia"/>
          <w:bCs/>
          <w:color w:val="000000" w:themeColor="text1"/>
          <w:sz w:val="20"/>
        </w:rPr>
        <w:t>左右に離れるに従って反応時間は遅延する傾向を示した</w:t>
      </w:r>
      <w:r w:rsidR="00526EF1">
        <w:rPr>
          <w:rFonts w:asciiTheme="minorEastAsia" w:eastAsiaTheme="minorEastAsia" w:hAnsiTheme="minorEastAsia"/>
          <w:bCs/>
          <w:color w:val="000000" w:themeColor="text1"/>
          <w:sz w:val="20"/>
        </w:rPr>
        <w:t>.</w:t>
      </w:r>
      <w:r w:rsidRPr="00771F7D">
        <w:rPr>
          <w:rFonts w:asciiTheme="minorEastAsia" w:eastAsiaTheme="minorEastAsia" w:hAnsiTheme="minorEastAsia"/>
          <w:bCs/>
          <w:color w:val="000000" w:themeColor="text1"/>
          <w:sz w:val="20"/>
        </w:rPr>
        <w:t>垂直方向においても</w:t>
      </w:r>
      <w:r w:rsidR="00526EF1">
        <w:rPr>
          <w:rFonts w:asciiTheme="minorEastAsia" w:eastAsiaTheme="minorEastAsia" w:hAnsiTheme="minorEastAsia"/>
          <w:bCs/>
          <w:color w:val="000000" w:themeColor="text1"/>
          <w:sz w:val="20"/>
        </w:rPr>
        <w:t>,</w:t>
      </w:r>
      <w:r w:rsidRPr="00771F7D">
        <w:rPr>
          <w:rFonts w:asciiTheme="minorEastAsia" w:eastAsiaTheme="minorEastAsia" w:hAnsiTheme="minorEastAsia"/>
          <w:bCs/>
          <w:color w:val="000000" w:themeColor="text1"/>
          <w:sz w:val="20"/>
        </w:rPr>
        <w:t>正面が最も速く</w:t>
      </w:r>
      <w:r w:rsidR="00526EF1">
        <w:rPr>
          <w:rFonts w:asciiTheme="minorEastAsia" w:eastAsiaTheme="minorEastAsia" w:hAnsiTheme="minorEastAsia"/>
          <w:bCs/>
          <w:color w:val="000000" w:themeColor="text1"/>
          <w:sz w:val="20"/>
        </w:rPr>
        <w:t>,</w:t>
      </w:r>
      <w:r w:rsidRPr="00771F7D">
        <w:rPr>
          <w:rFonts w:asciiTheme="minorEastAsia" w:eastAsiaTheme="minorEastAsia" w:hAnsiTheme="minorEastAsia"/>
          <w:bCs/>
          <w:color w:val="000000" w:themeColor="text1"/>
          <w:sz w:val="20"/>
        </w:rPr>
        <w:t>上方向では30</w:t>
      </w:r>
      <w:r w:rsidR="008409C1">
        <w:rPr>
          <w:rFonts w:asciiTheme="minorEastAsia" w:eastAsiaTheme="minorEastAsia" w:hAnsiTheme="minorEastAsia"/>
          <w:bCs/>
          <w:color w:val="000000" w:themeColor="text1"/>
          <w:sz w:val="20"/>
        </w:rPr>
        <w:t xml:space="preserve"> </w:t>
      </w:r>
      <w:r w:rsidRPr="00771F7D">
        <w:rPr>
          <w:rFonts w:asciiTheme="minorEastAsia" w:eastAsiaTheme="minorEastAsia" w:hAnsiTheme="minorEastAsia"/>
          <w:bCs/>
          <w:color w:val="000000" w:themeColor="text1"/>
          <w:sz w:val="20"/>
        </w:rPr>
        <w:t>°（0.77</w:t>
      </w:r>
      <w:del w:id="120" w:author="作成者">
        <w:r w:rsidR="00C067E6" w:rsidDel="00E80A7B">
          <w:rPr>
            <w:rFonts w:asciiTheme="minorEastAsia" w:eastAsiaTheme="minorEastAsia" w:hAnsiTheme="minorEastAsia"/>
            <w:bCs/>
            <w:color w:val="000000" w:themeColor="text1"/>
            <w:sz w:val="20"/>
          </w:rPr>
          <w:delText>1</w:delText>
        </w:r>
      </w:del>
      <w:r w:rsidRPr="00771F7D">
        <w:rPr>
          <w:rFonts w:asciiTheme="minorEastAsia" w:eastAsiaTheme="minorEastAsia" w:hAnsiTheme="minorEastAsia"/>
          <w:bCs/>
          <w:color w:val="000000" w:themeColor="text1"/>
          <w:sz w:val="20"/>
        </w:rPr>
        <w:t xml:space="preserve"> s）に比べ60</w:t>
      </w:r>
      <w:r w:rsidR="008409C1">
        <w:rPr>
          <w:rFonts w:asciiTheme="minorEastAsia" w:eastAsiaTheme="minorEastAsia" w:hAnsiTheme="minorEastAsia"/>
          <w:bCs/>
          <w:color w:val="000000" w:themeColor="text1"/>
          <w:sz w:val="20"/>
        </w:rPr>
        <w:t xml:space="preserve"> </w:t>
      </w:r>
      <w:r w:rsidRPr="00771F7D">
        <w:rPr>
          <w:rFonts w:asciiTheme="minorEastAsia" w:eastAsiaTheme="minorEastAsia" w:hAnsiTheme="minorEastAsia"/>
          <w:bCs/>
          <w:color w:val="000000" w:themeColor="text1"/>
          <w:sz w:val="20"/>
        </w:rPr>
        <w:t>°（1.09</w:t>
      </w:r>
      <w:del w:id="121" w:author="作成者">
        <w:r w:rsidRPr="00771F7D" w:rsidDel="006C0B67">
          <w:rPr>
            <w:rFonts w:asciiTheme="minorEastAsia" w:eastAsiaTheme="minorEastAsia" w:hAnsiTheme="minorEastAsia"/>
            <w:bCs/>
            <w:color w:val="000000" w:themeColor="text1"/>
            <w:sz w:val="20"/>
          </w:rPr>
          <w:delText>1</w:delText>
        </w:r>
      </w:del>
      <w:r w:rsidRPr="00771F7D">
        <w:rPr>
          <w:rFonts w:asciiTheme="minorEastAsia" w:eastAsiaTheme="minorEastAsia" w:hAnsiTheme="minorEastAsia"/>
          <w:bCs/>
          <w:color w:val="000000" w:themeColor="text1"/>
          <w:sz w:val="20"/>
        </w:rPr>
        <w:t xml:space="preserve"> s）で大幅な遅延が認められた</w:t>
      </w:r>
      <w:r w:rsidR="00526EF1">
        <w:rPr>
          <w:rFonts w:asciiTheme="minorEastAsia" w:eastAsiaTheme="minorEastAsia" w:hAnsiTheme="minorEastAsia"/>
          <w:bCs/>
          <w:color w:val="000000" w:themeColor="text1"/>
          <w:sz w:val="20"/>
        </w:rPr>
        <w:t>.</w:t>
      </w:r>
    </w:p>
    <w:p w14:paraId="4F181826" w14:textId="121D9612" w:rsidR="003E2C2B" w:rsidRDefault="003E2C2B" w:rsidP="00656E40">
      <w:pPr>
        <w:rPr>
          <w:rFonts w:asciiTheme="minorEastAsia" w:eastAsiaTheme="minorEastAsia" w:hAnsiTheme="minorEastAsia"/>
          <w:bCs/>
          <w:color w:val="000000" w:themeColor="text1"/>
          <w:sz w:val="20"/>
        </w:rPr>
      </w:pPr>
      <w:ins w:id="122" w:author="作成者">
        <w:r>
          <w:rPr>
            <w:rFonts w:asciiTheme="minorEastAsia" w:eastAsiaTheme="minorEastAsia" w:hAnsiTheme="minorEastAsia" w:hint="eastAsia"/>
            <w:bCs/>
            <w:noProof/>
            <w:color w:val="000000" w:themeColor="text1"/>
            <w:sz w:val="20"/>
          </w:rPr>
          <mc:AlternateContent>
            <mc:Choice Requires="wpg">
              <w:drawing>
                <wp:inline distT="0" distB="0" distL="0" distR="0" wp14:anchorId="1412E8BD" wp14:editId="0B4E63E6">
                  <wp:extent cx="2942590" cy="2767330"/>
                  <wp:effectExtent l="0" t="0" r="3810" b="1270"/>
                  <wp:docPr id="1680198959" name="グループ化 6"/>
                  <wp:cNvGraphicFramePr/>
                  <a:graphic xmlns:a="http://schemas.openxmlformats.org/drawingml/2006/main">
                    <a:graphicData uri="http://schemas.microsoft.com/office/word/2010/wordprocessingGroup">
                      <wpg:wgp>
                        <wpg:cNvGrpSpPr/>
                        <wpg:grpSpPr>
                          <a:xfrm>
                            <a:off x="0" y="0"/>
                            <a:ext cx="2942590" cy="2767330"/>
                            <a:chOff x="-280841" y="-1061561"/>
                            <a:chExt cx="3369869" cy="3083321"/>
                          </a:xfrm>
                        </wpg:grpSpPr>
                        <wps:wsp>
                          <wps:cNvPr id="1358889711" name="テキスト ボックス 5"/>
                          <wps:cNvSpPr txBox="1"/>
                          <wps:spPr>
                            <a:xfrm>
                              <a:off x="-137966" y="1404602"/>
                              <a:ext cx="3216095" cy="617158"/>
                            </a:xfrm>
                            <a:prstGeom prst="rect">
                              <a:avLst/>
                            </a:prstGeom>
                            <a:solidFill>
                              <a:schemeClr val="lt1"/>
                            </a:solidFill>
                            <a:ln w="6350">
                              <a:noFill/>
                            </a:ln>
                          </wps:spPr>
                          <wps:txbx>
                            <w:txbxContent>
                              <w:p w14:paraId="7DDF4CDF" w14:textId="77777777" w:rsidR="003E2C2B" w:rsidRDefault="003E2C2B" w:rsidP="003E2C2B">
                                <w:pPr>
                                  <w:jc w:val="center"/>
                                  <w:rPr>
                                    <w:ins w:id="123" w:author="作成者"/>
                                    <w:sz w:val="20"/>
                                    <w:szCs w:val="20"/>
                                  </w:rPr>
                                </w:pPr>
                                <w:r w:rsidRPr="00450790">
                                  <w:rPr>
                                    <w:rFonts w:hint="eastAsia"/>
                                    <w:sz w:val="20"/>
                                    <w:szCs w:val="20"/>
                                  </w:rPr>
                                  <w:t>図</w:t>
                                </w:r>
                                <w:r>
                                  <w:rPr>
                                    <w:rFonts w:hint="eastAsia"/>
                                    <w:sz w:val="20"/>
                                    <w:szCs w:val="20"/>
                                  </w:rPr>
                                  <w:t>４</w:t>
                                </w:r>
                                <w:r>
                                  <w:rPr>
                                    <w:sz w:val="20"/>
                                    <w:szCs w:val="20"/>
                                  </w:rPr>
                                  <w:t xml:space="preserve"> </w:t>
                                </w:r>
                                <w:r>
                                  <w:rPr>
                                    <w:rFonts w:hint="eastAsia"/>
                                    <w:sz w:val="20"/>
                                    <w:szCs w:val="20"/>
                                  </w:rPr>
                                  <w:t>座位における角度別平均反応時間</w:t>
                                </w:r>
                              </w:p>
                              <w:p w14:paraId="7A9509E8" w14:textId="77777777" w:rsidR="003E2C2B" w:rsidRPr="00450790" w:rsidRDefault="003E2C2B" w:rsidP="003E2C2B">
                                <w:pPr>
                                  <w:jc w:val="center"/>
                                  <w:rPr>
                                    <w:sz w:val="20"/>
                                    <w:szCs w:val="20"/>
                                  </w:rPr>
                                </w:pPr>
                                <w:ins w:id="124" w:author="作成者">
                                  <w:r>
                                    <w:rPr>
                                      <w:sz w:val="20"/>
                                      <w:szCs w:val="20"/>
                                    </w:rPr>
                                    <w:t xml:space="preserve">Fig.4 </w:t>
                                  </w:r>
                                  <w:r w:rsidRPr="00FD354C">
                                    <w:rPr>
                                      <w:sz w:val="20"/>
                                      <w:szCs w:val="20"/>
                                    </w:rPr>
                                    <w:t>Average reaction times for different angles (Sitting)</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04361976" name="図 9"/>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a:xfrm>
                              <a:off x="-280841" y="-1061561"/>
                              <a:ext cx="3369869" cy="2466056"/>
                            </a:xfrm>
                            <a:prstGeom prst="rect">
                              <a:avLst/>
                            </a:prstGeom>
                          </pic:spPr>
                        </pic:pic>
                      </wpg:wgp>
                    </a:graphicData>
                  </a:graphic>
                </wp:inline>
              </w:drawing>
            </mc:Choice>
            <mc:Fallback>
              <w:pict>
                <v:group w14:anchorId="1412E8BD" id="_x0000_s1047" style="width:231.7pt;height:217.9pt;mso-position-horizontal-relative:char;mso-position-vertical-relative:line" coordorigin="-2808,-10615" coordsize="33698,308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">
                  <v:shape id="テキスト ボックス 5" o:spid="_x0000_s1048" type="#_x0000_t202" style="position:absolute;left:-1379;top:14046;width:32160;height:61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" fillcolor="white [3201]" stroked="f" strokeweight=".5pt">
                    <v:textbox inset="0,0,0,0">
                      <w:txbxContent>
                        <w:p w14:paraId="7DDF4CDF" w14:textId="77777777" w:rsidR="003E2C2B" w:rsidRDefault="003E2C2B" w:rsidP="003E2C2B">
                          <w:pPr>
                            <w:jc w:val="center"/>
                            <w:rPr>
                              <w:ins w:id="135" w:author="作成者"/>
                              <w:sz w:val="20"/>
                              <w:szCs w:val="20"/>
                            </w:rPr>
                          </w:pPr>
                          <w:r w:rsidRPr="00450790">
                            <w:rPr>
                              <w:rFonts w:hint="eastAsia"/>
                              <w:sz w:val="20"/>
                              <w:szCs w:val="20"/>
                            </w:rPr>
                            <w:t>図</w:t>
                          </w:r>
                          <w:r>
                            <w:rPr>
                              <w:rFonts w:hint="eastAsia"/>
                              <w:sz w:val="20"/>
                              <w:szCs w:val="20"/>
                            </w:rPr>
                            <w:t>４</w:t>
                          </w:r>
                          <w:r>
                            <w:rPr>
                              <w:sz w:val="20"/>
                              <w:szCs w:val="20"/>
                            </w:rPr>
                            <w:t xml:space="preserve"> </w:t>
                          </w:r>
                          <w:r>
                            <w:rPr>
                              <w:rFonts w:hint="eastAsia"/>
                              <w:sz w:val="20"/>
                              <w:szCs w:val="20"/>
                            </w:rPr>
                            <w:t>座位における角度別平均反応時間</w:t>
                          </w:r>
                        </w:p>
                        <w:p w14:paraId="7A9509E8" w14:textId="77777777" w:rsidR="003E2C2B" w:rsidRPr="00450790" w:rsidRDefault="003E2C2B" w:rsidP="003E2C2B">
                          <w:pPr>
                            <w:jc w:val="center"/>
                            <w:rPr>
                              <w:sz w:val="20"/>
                              <w:szCs w:val="20"/>
                            </w:rPr>
                          </w:pPr>
                          <w:ins w:id="136" w:author="作成者">
                            <w:r>
                              <w:rPr>
                                <w:sz w:val="20"/>
                                <w:szCs w:val="20"/>
                              </w:rPr>
                              <w:t xml:space="preserve">Fig.4 </w:t>
                            </w:r>
                            <w:r w:rsidRPr="00FD354C">
                              <w:rPr>
                                <w:sz w:val="20"/>
                                <w:szCs w:val="20"/>
                              </w:rPr>
                              <w:t>Average reaction times for different angles (Sitting)</w:t>
                            </w:r>
                          </w:ins>
                        </w:p>
                      </w:txbxContent>
                    </v:textbox>
                  </v:shape>
                  <v:shape id="図 9" o:spid="_x0000_s1049" type="#_x0000_t75" style="position:absolute;left:-2808;top:-10615;width:33698;height:246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">
                    <v:imagedata r:id="rId19" o:title=""/>
                  </v:shape>
                  <w10:anchorlock/>
                </v:group>
              </w:pict>
            </mc:Fallback>
          </mc:AlternateContent>
        </w:r>
      </w:ins>
    </w:p>
    <w:p w14:paraId="7FD60FA3" w14:textId="76318A6C" w:rsidR="00C94E21" w:rsidRDefault="00117B77" w:rsidP="00656E40">
      <w:pPr>
        <w:rPr>
          <w:rFonts w:asciiTheme="minorEastAsia" w:eastAsiaTheme="minorEastAsia" w:hAnsiTheme="minorEastAsia"/>
          <w:bCs/>
          <w:color w:val="000000" w:themeColor="text1"/>
          <w:sz w:val="20"/>
        </w:rPr>
      </w:pPr>
      <w:ins w:id="125" w:author="作成者">
        <w:r>
          <w:rPr>
            <w:rFonts w:asciiTheme="minorEastAsia" w:eastAsiaTheme="minorEastAsia" w:hAnsiTheme="minorEastAsia" w:hint="eastAsia"/>
            <w:bCs/>
            <w:noProof/>
            <w:color w:val="000000" w:themeColor="text1"/>
            <w:sz w:val="20"/>
          </w:rPr>
          <mc:AlternateContent>
            <mc:Choice Requires="wpg">
              <w:drawing>
                <wp:inline distT="0" distB="0" distL="0" distR="0" wp14:anchorId="659840BA" wp14:editId="5BCAB9FF">
                  <wp:extent cx="2942590" cy="2749222"/>
                  <wp:effectExtent l="0" t="0" r="3810" b="0"/>
                  <wp:docPr id="1486476331" name="グループ化 6"/>
                  <wp:cNvGraphicFramePr/>
                  <a:graphic xmlns:a="http://schemas.openxmlformats.org/drawingml/2006/main">
                    <a:graphicData uri="http://schemas.microsoft.com/office/word/2010/wordprocessingGroup">
                      <wpg:wgp>
                        <wpg:cNvGrpSpPr/>
                        <wpg:grpSpPr>
                          <a:xfrm>
                            <a:off x="0" y="0"/>
                            <a:ext cx="2942590" cy="2749222"/>
                            <a:chOff x="-253477" y="-1076815"/>
                            <a:chExt cx="3331619" cy="3028109"/>
                          </a:xfrm>
                        </wpg:grpSpPr>
                        <wps:wsp>
                          <wps:cNvPr id="2128775931" name="テキスト ボックス 5"/>
                          <wps:cNvSpPr txBox="1"/>
                          <wps:spPr>
                            <a:xfrm>
                              <a:off x="-137953" y="1345706"/>
                              <a:ext cx="3216095" cy="605588"/>
                            </a:xfrm>
                            <a:prstGeom prst="rect">
                              <a:avLst/>
                            </a:prstGeom>
                            <a:solidFill>
                              <a:schemeClr val="lt1"/>
                            </a:solidFill>
                            <a:ln w="6350">
                              <a:noFill/>
                            </a:ln>
                          </wps:spPr>
                          <wps:txbx>
                            <w:txbxContent>
                              <w:p w14:paraId="01F664CA" w14:textId="77777777" w:rsidR="00117B77" w:rsidRDefault="00117B77" w:rsidP="00117B77">
                                <w:pPr>
                                  <w:jc w:val="center"/>
                                  <w:rPr>
                                    <w:ins w:id="126" w:author="作成者"/>
                                    <w:sz w:val="20"/>
                                    <w:szCs w:val="20"/>
                                  </w:rPr>
                                </w:pPr>
                                <w:r w:rsidRPr="00450790">
                                  <w:rPr>
                                    <w:rFonts w:hint="eastAsia"/>
                                    <w:sz w:val="20"/>
                                    <w:szCs w:val="20"/>
                                  </w:rPr>
                                  <w:t>図</w:t>
                                </w:r>
                                <w:r>
                                  <w:rPr>
                                    <w:rFonts w:hint="eastAsia"/>
                                    <w:sz w:val="20"/>
                                    <w:szCs w:val="20"/>
                                  </w:rPr>
                                  <w:t>５</w:t>
                                </w:r>
                                <w:r>
                                  <w:rPr>
                                    <w:sz w:val="20"/>
                                    <w:szCs w:val="20"/>
                                  </w:rPr>
                                  <w:t xml:space="preserve"> </w:t>
                                </w:r>
                                <w:r>
                                  <w:rPr>
                                    <w:rFonts w:hint="eastAsia"/>
                                    <w:sz w:val="20"/>
                                    <w:szCs w:val="20"/>
                                  </w:rPr>
                                  <w:t>半座位における角度別平均反応時間</w:t>
                                </w:r>
                              </w:p>
                              <w:p w14:paraId="64853D6C" w14:textId="77777777" w:rsidR="00117B77" w:rsidRPr="00450790" w:rsidRDefault="00117B77" w:rsidP="00117B77">
                                <w:pPr>
                                  <w:jc w:val="center"/>
                                  <w:rPr>
                                    <w:ins w:id="127" w:author="作成者"/>
                                    <w:sz w:val="20"/>
                                    <w:szCs w:val="20"/>
                                  </w:rPr>
                                </w:pPr>
                                <w:ins w:id="128" w:author="作成者">
                                  <w:r>
                                    <w:rPr>
                                      <w:sz w:val="20"/>
                                      <w:szCs w:val="20"/>
                                    </w:rPr>
                                    <w:t xml:space="preserve">Fig.5 </w:t>
                                  </w:r>
                                  <w:r w:rsidRPr="00FD354C">
                                    <w:rPr>
                                      <w:sz w:val="20"/>
                                      <w:szCs w:val="20"/>
                                    </w:rPr>
                                    <w:t>Average reaction times for different angles (</w:t>
                                  </w:r>
                                  <w:r>
                                    <w:rPr>
                                      <w:sz w:val="20"/>
                                      <w:szCs w:val="20"/>
                                    </w:rPr>
                                    <w:t>Semi s</w:t>
                                  </w:r>
                                  <w:r w:rsidRPr="00FD354C">
                                    <w:rPr>
                                      <w:sz w:val="20"/>
                                      <w:szCs w:val="20"/>
                                    </w:rPr>
                                    <w:t>itting)</w:t>
                                  </w:r>
                                </w:ins>
                              </w:p>
                              <w:p w14:paraId="6692403C" w14:textId="77777777" w:rsidR="00117B77" w:rsidRPr="00531149" w:rsidRDefault="00117B77" w:rsidP="00117B77">
                                <w:pPr>
                                  <w:jc w:val="center"/>
                                  <w:rPr>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26832049" name="図 9"/>
                            <pic:cNvPicPr>
                              <a:picLocks noChangeAspect="1"/>
                            </pic:cNvPicPr>
                          </pic:nvPicPr>
                          <pic:blipFill>
                            <a:blip r:embed="rId20" cstate="print">
                              <a:extLst>
                                <a:ext uri="{28A0092B-C50C-407E-A947-70E740481C1C}">
                                  <a14:useLocalDpi xmlns:a14="http://schemas.microsoft.com/office/drawing/2010/main" val="0"/>
                                </a:ext>
                              </a:extLst>
                            </a:blip>
                            <a:srcRect/>
                            <a:stretch/>
                          </pic:blipFill>
                          <pic:spPr>
                            <a:xfrm>
                              <a:off x="-253477" y="-1076815"/>
                              <a:ext cx="3310028" cy="2422524"/>
                            </a:xfrm>
                            <a:prstGeom prst="rect">
                              <a:avLst/>
                            </a:prstGeom>
                          </pic:spPr>
                        </pic:pic>
                      </wpg:wgp>
                    </a:graphicData>
                  </a:graphic>
                </wp:inline>
              </w:drawing>
            </mc:Choice>
            <mc:Fallback>
              <w:pict>
                <v:group w14:anchorId="659840BA" id="_x0000_s1050" style="width:231.7pt;height:216.45pt;mso-position-horizontal-relative:char;mso-position-vertical-relative:line" coordorigin="-2534,-10768" coordsize="33316,302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">
                  <v:shape id="テキスト ボックス 5" o:spid="_x0000_s1051" type="#_x0000_t202" style="position:absolute;left:-1379;top:13457;width:32160;height:60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" fillcolor="white [3201]" stroked="f" strokeweight=".5pt">
                    <v:textbox inset="0,0,0,0">
                      <w:txbxContent>
                        <w:p w14:paraId="01F664CA" w14:textId="77777777" w:rsidR="00117B77" w:rsidRDefault="00117B77" w:rsidP="00117B77">
                          <w:pPr>
                            <w:jc w:val="center"/>
                            <w:rPr>
                              <w:ins w:id="141" w:author="作成者"/>
                              <w:sz w:val="20"/>
                              <w:szCs w:val="20"/>
                            </w:rPr>
                          </w:pPr>
                          <w:r w:rsidRPr="00450790">
                            <w:rPr>
                              <w:rFonts w:hint="eastAsia"/>
                              <w:sz w:val="20"/>
                              <w:szCs w:val="20"/>
                            </w:rPr>
                            <w:t>図</w:t>
                          </w:r>
                          <w:r>
                            <w:rPr>
                              <w:rFonts w:hint="eastAsia"/>
                              <w:sz w:val="20"/>
                              <w:szCs w:val="20"/>
                            </w:rPr>
                            <w:t>５</w:t>
                          </w:r>
                          <w:r>
                            <w:rPr>
                              <w:sz w:val="20"/>
                              <w:szCs w:val="20"/>
                            </w:rPr>
                            <w:t xml:space="preserve"> </w:t>
                          </w:r>
                          <w:r>
                            <w:rPr>
                              <w:rFonts w:hint="eastAsia"/>
                              <w:sz w:val="20"/>
                              <w:szCs w:val="20"/>
                            </w:rPr>
                            <w:t>半座位における角度別平均反応時間</w:t>
                          </w:r>
                        </w:p>
                        <w:p w14:paraId="64853D6C" w14:textId="77777777" w:rsidR="00117B77" w:rsidRPr="00450790" w:rsidRDefault="00117B77" w:rsidP="00117B77">
                          <w:pPr>
                            <w:jc w:val="center"/>
                            <w:rPr>
                              <w:ins w:id="142" w:author="作成者"/>
                              <w:sz w:val="20"/>
                              <w:szCs w:val="20"/>
                            </w:rPr>
                          </w:pPr>
                          <w:ins w:id="143" w:author="作成者">
                            <w:r>
                              <w:rPr>
                                <w:sz w:val="20"/>
                                <w:szCs w:val="20"/>
                              </w:rPr>
                              <w:t xml:space="preserve">Fig.5 </w:t>
                            </w:r>
                            <w:r w:rsidRPr="00FD354C">
                              <w:rPr>
                                <w:sz w:val="20"/>
                                <w:szCs w:val="20"/>
                              </w:rPr>
                              <w:t>Average reaction times for different angles (</w:t>
                            </w:r>
                            <w:r>
                              <w:rPr>
                                <w:sz w:val="20"/>
                                <w:szCs w:val="20"/>
                              </w:rPr>
                              <w:t>Semi s</w:t>
                            </w:r>
                            <w:r w:rsidRPr="00FD354C">
                              <w:rPr>
                                <w:sz w:val="20"/>
                                <w:szCs w:val="20"/>
                              </w:rPr>
                              <w:t>itting)</w:t>
                            </w:r>
                          </w:ins>
                        </w:p>
                        <w:p w14:paraId="6692403C" w14:textId="77777777" w:rsidR="00117B77" w:rsidRPr="00531149" w:rsidRDefault="00117B77" w:rsidP="00117B77">
                          <w:pPr>
                            <w:jc w:val="center"/>
                            <w:rPr>
                              <w:sz w:val="20"/>
                              <w:szCs w:val="20"/>
                            </w:rPr>
                          </w:pPr>
                        </w:p>
                      </w:txbxContent>
                    </v:textbox>
                  </v:shape>
                  <v:shape id="図 9" o:spid="_x0000_s1052" type="#_x0000_t75" style="position:absolute;left:-2534;top:-10768;width:33099;height:242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">
                    <v:imagedata r:id="rId21" o:title=""/>
                  </v:shape>
                  <w10:anchorlock/>
                </v:group>
              </w:pict>
            </mc:Fallback>
          </mc:AlternateContent>
        </w:r>
      </w:ins>
      <w:del w:id="129" w:author="作成者">
        <w:r w:rsidR="00F35090" w:rsidDel="00117B77">
          <w:rPr>
            <w:rFonts w:asciiTheme="minorEastAsia" w:eastAsiaTheme="minorEastAsia" w:hAnsiTheme="minorEastAsia" w:hint="eastAsia"/>
            <w:bCs/>
            <w:noProof/>
            <w:color w:val="000000" w:themeColor="text1"/>
            <w:sz w:val="20"/>
          </w:rPr>
          <mc:AlternateContent>
            <mc:Choice Requires="wpg">
              <w:drawing>
                <wp:inline distT="0" distB="0" distL="0" distR="0" wp14:anchorId="091E076A" wp14:editId="7597CE1A">
                  <wp:extent cx="3057582" cy="2978108"/>
                  <wp:effectExtent l="0" t="0" r="3175" b="0"/>
                  <wp:docPr id="2061009413" name="グループ化 6"/>
                  <wp:cNvGraphicFramePr/>
                  <a:graphic xmlns:a="http://schemas.openxmlformats.org/drawingml/2006/main">
                    <a:graphicData uri="http://schemas.microsoft.com/office/word/2010/wordprocessingGroup">
                      <wpg:wgp>
                        <wpg:cNvGrpSpPr/>
                        <wpg:grpSpPr>
                          <a:xfrm>
                            <a:off x="0" y="0"/>
                            <a:ext cx="3057582" cy="2978108"/>
                            <a:chOff x="-366401" y="-1147345"/>
                            <a:chExt cx="3422161" cy="3242892"/>
                          </a:xfrm>
                        </wpg:grpSpPr>
                        <wps:wsp>
                          <wps:cNvPr id="1878164551" name="テキスト ボックス 5"/>
                          <wps:cNvSpPr txBox="1"/>
                          <wps:spPr>
                            <a:xfrm>
                              <a:off x="-222371" y="1459937"/>
                              <a:ext cx="3216094" cy="635610"/>
                            </a:xfrm>
                            <a:prstGeom prst="rect">
                              <a:avLst/>
                            </a:prstGeom>
                            <a:solidFill>
                              <a:schemeClr val="lt1"/>
                            </a:solidFill>
                            <a:ln w="6350">
                              <a:noFill/>
                            </a:ln>
                          </wps:spPr>
                          <wps:txbx>
                            <w:txbxContent>
                              <w:p w14:paraId="5ECB5EBF" w14:textId="54396487" w:rsidR="00806123" w:rsidRDefault="00806123" w:rsidP="00F35090">
                                <w:pPr>
                                  <w:jc w:val="center"/>
                                  <w:rPr>
                                    <w:ins w:id="130" w:author="作成者"/>
                                    <w:sz w:val="20"/>
                                    <w:szCs w:val="20"/>
                                  </w:rPr>
                                </w:pPr>
                                <w:r w:rsidRPr="00450790">
                                  <w:rPr>
                                    <w:rFonts w:hint="eastAsia"/>
                                    <w:sz w:val="20"/>
                                    <w:szCs w:val="20"/>
                                  </w:rPr>
                                  <w:t>図</w:t>
                                </w:r>
                                <w:r>
                                  <w:rPr>
                                    <w:rFonts w:hint="eastAsia"/>
                                    <w:sz w:val="20"/>
                                    <w:szCs w:val="20"/>
                                  </w:rPr>
                                  <w:t>６</w:t>
                                </w:r>
                                <w:r>
                                  <w:rPr>
                                    <w:sz w:val="20"/>
                                    <w:szCs w:val="20"/>
                                  </w:rPr>
                                  <w:t xml:space="preserve"> </w:t>
                                </w:r>
                                <w:r>
                                  <w:rPr>
                                    <w:rFonts w:hint="eastAsia"/>
                                    <w:sz w:val="20"/>
                                    <w:szCs w:val="20"/>
                                  </w:rPr>
                                  <w:t>仰臥位における角度別平均反応時間</w:t>
                                </w:r>
                              </w:p>
                              <w:p w14:paraId="0386DF42" w14:textId="5A7EE60B" w:rsidR="00586728" w:rsidRPr="00450790" w:rsidRDefault="00586728" w:rsidP="00586728">
                                <w:pPr>
                                  <w:jc w:val="center"/>
                                  <w:rPr>
                                    <w:ins w:id="131" w:author="作成者"/>
                                    <w:sz w:val="20"/>
                                    <w:szCs w:val="20"/>
                                  </w:rPr>
                                </w:pPr>
                                <w:ins w:id="132" w:author="作成者">
                                  <w:r>
                                    <w:rPr>
                                      <w:sz w:val="20"/>
                                      <w:szCs w:val="20"/>
                                    </w:rPr>
                                    <w:t>Fig.</w:t>
                                  </w:r>
                                  <w:r w:rsidR="005D5D87">
                                    <w:rPr>
                                      <w:sz w:val="20"/>
                                      <w:szCs w:val="20"/>
                                    </w:rPr>
                                    <w:t>6</w:t>
                                  </w:r>
                                  <w:del w:id="133" w:author="作成者">
                                    <w:r w:rsidDel="005D5D87">
                                      <w:rPr>
                                        <w:sz w:val="20"/>
                                        <w:szCs w:val="20"/>
                                      </w:rPr>
                                      <w:delText>5</w:delText>
                                    </w:r>
                                  </w:del>
                                  <w:r>
                                    <w:rPr>
                                      <w:sz w:val="20"/>
                                      <w:szCs w:val="20"/>
                                    </w:rPr>
                                    <w:t xml:space="preserve"> </w:t>
                                  </w:r>
                                  <w:r w:rsidRPr="00FD354C">
                                    <w:rPr>
                                      <w:sz w:val="20"/>
                                      <w:szCs w:val="20"/>
                                    </w:rPr>
                                    <w:t>Average reaction times for different angles (S</w:t>
                                  </w:r>
                                  <w:r>
                                    <w:rPr>
                                      <w:sz w:val="20"/>
                                      <w:szCs w:val="20"/>
                                    </w:rPr>
                                    <w:t>upine</w:t>
                                  </w:r>
                                  <w:r w:rsidRPr="00FD354C">
                                    <w:rPr>
                                      <w:sz w:val="20"/>
                                      <w:szCs w:val="20"/>
                                    </w:rPr>
                                    <w:t>)</w:t>
                                  </w:r>
                                </w:ins>
                              </w:p>
                              <w:p w14:paraId="36431F0C" w14:textId="77777777" w:rsidR="00586728" w:rsidRPr="00586728" w:rsidRDefault="00586728" w:rsidP="00F35090">
                                <w:pPr>
                                  <w:jc w:val="center"/>
                                  <w:rPr>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67382722" name="図 9"/>
                            <pic:cNvPicPr>
                              <a:picLocks noChangeAspect="1"/>
                            </pic:cNvPicPr>
                          </pic:nvPicPr>
                          <pic:blipFill>
                            <a:blip r:embed="rId22" cstate="print">
                              <a:extLst>
                                <a:ext uri="{28A0092B-C50C-407E-A947-70E740481C1C}">
                                  <a14:useLocalDpi xmlns:a14="http://schemas.microsoft.com/office/drawing/2010/main" val="0"/>
                                </a:ext>
                              </a:extLst>
                            </a:blip>
                            <a:srcRect/>
                            <a:stretch/>
                          </pic:blipFill>
                          <pic:spPr>
                            <a:xfrm>
                              <a:off x="-366401" y="-1147345"/>
                              <a:ext cx="3422161" cy="2504646"/>
                            </a:xfrm>
                            <a:prstGeom prst="rect">
                              <a:avLst/>
                            </a:prstGeom>
                          </pic:spPr>
                        </pic:pic>
                      </wpg:wgp>
                    </a:graphicData>
                  </a:graphic>
                </wp:inline>
              </w:drawing>
            </mc:Choice>
            <mc:Fallback>
              <w:pict>
                <v:group w14:anchorId="091E076A" id="_x0000_s1053" style="width:240.75pt;height:234.5pt;mso-position-horizontal-relative:char;mso-position-vertical-relative:line" coordorigin="-3664,-11473" coordsize="34221,324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">
                  <v:shape id="テキスト ボックス 5" o:spid="_x0000_s1054" type="#_x0000_t202" style="position:absolute;left:-2223;top:14599;width:32160;height:63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" fillcolor="white [3201]" stroked="f" strokeweight=".5pt">
                    <v:textbox inset="0,0,0,0">
                      <w:txbxContent>
                        <w:p w14:paraId="5ECB5EBF" w14:textId="54396487" w:rsidR="00806123" w:rsidRDefault="00806123" w:rsidP="00F35090">
                          <w:pPr>
                            <w:jc w:val="center"/>
                            <w:rPr>
                              <w:ins w:id="149" w:author="作成者"/>
                              <w:sz w:val="20"/>
                              <w:szCs w:val="20"/>
                            </w:rPr>
                          </w:pPr>
                          <w:r w:rsidRPr="00450790">
                            <w:rPr>
                              <w:rFonts w:hint="eastAsia"/>
                              <w:sz w:val="20"/>
                              <w:szCs w:val="20"/>
                            </w:rPr>
                            <w:t>図</w:t>
                          </w:r>
                          <w:r>
                            <w:rPr>
                              <w:rFonts w:hint="eastAsia"/>
                              <w:sz w:val="20"/>
                              <w:szCs w:val="20"/>
                            </w:rPr>
                            <w:t>６</w:t>
                          </w:r>
                          <w:r>
                            <w:rPr>
                              <w:sz w:val="20"/>
                              <w:szCs w:val="20"/>
                            </w:rPr>
                            <w:t xml:space="preserve"> </w:t>
                          </w:r>
                          <w:r>
                            <w:rPr>
                              <w:rFonts w:hint="eastAsia"/>
                              <w:sz w:val="20"/>
                              <w:szCs w:val="20"/>
                            </w:rPr>
                            <w:t>仰臥位における角度別平均反応時間</w:t>
                          </w:r>
                        </w:p>
                        <w:p w14:paraId="0386DF42" w14:textId="5A7EE60B" w:rsidR="00586728" w:rsidRPr="00450790" w:rsidRDefault="00586728" w:rsidP="00586728">
                          <w:pPr>
                            <w:jc w:val="center"/>
                            <w:rPr>
                              <w:ins w:id="150" w:author="作成者"/>
                              <w:sz w:val="20"/>
                              <w:szCs w:val="20"/>
                            </w:rPr>
                          </w:pPr>
                          <w:ins w:id="151" w:author="作成者">
                            <w:r>
                              <w:rPr>
                                <w:sz w:val="20"/>
                                <w:szCs w:val="20"/>
                              </w:rPr>
                              <w:t>Fig.</w:t>
                            </w:r>
                            <w:r w:rsidR="005D5D87">
                              <w:rPr>
                                <w:sz w:val="20"/>
                                <w:szCs w:val="20"/>
                              </w:rPr>
                              <w:t>6</w:t>
                            </w:r>
                            <w:del w:id="152" w:author="作成者">
                              <w:r w:rsidDel="005D5D87">
                                <w:rPr>
                                  <w:sz w:val="20"/>
                                  <w:szCs w:val="20"/>
                                </w:rPr>
                                <w:delText>5</w:delText>
                              </w:r>
                            </w:del>
                            <w:r>
                              <w:rPr>
                                <w:sz w:val="20"/>
                                <w:szCs w:val="20"/>
                              </w:rPr>
                              <w:t xml:space="preserve"> </w:t>
                            </w:r>
                            <w:r w:rsidRPr="00FD354C">
                              <w:rPr>
                                <w:sz w:val="20"/>
                                <w:szCs w:val="20"/>
                              </w:rPr>
                              <w:t>Average reaction times for different angles (S</w:t>
                            </w:r>
                            <w:r>
                              <w:rPr>
                                <w:sz w:val="20"/>
                                <w:szCs w:val="20"/>
                              </w:rPr>
                              <w:t>upine</w:t>
                            </w:r>
                            <w:r w:rsidRPr="00FD354C">
                              <w:rPr>
                                <w:sz w:val="20"/>
                                <w:szCs w:val="20"/>
                              </w:rPr>
                              <w:t>)</w:t>
                            </w:r>
                          </w:ins>
                        </w:p>
                        <w:p w14:paraId="36431F0C" w14:textId="77777777" w:rsidR="00586728" w:rsidRPr="00586728" w:rsidRDefault="00586728" w:rsidP="00F35090">
                          <w:pPr>
                            <w:jc w:val="center"/>
                            <w:rPr>
                              <w:sz w:val="20"/>
                              <w:szCs w:val="20"/>
                            </w:rPr>
                          </w:pPr>
                        </w:p>
                      </w:txbxContent>
                    </v:textbox>
                  </v:shape>
                  <v:shape id="図 9" o:spid="_x0000_s1055" type="#_x0000_t75" style="position:absolute;left:-3664;top:-11473;width:34221;height:250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">
                    <v:imagedata r:id="rId23" o:title=""/>
                  </v:shape>
                  <w10:anchorlock/>
                </v:group>
              </w:pict>
            </mc:Fallback>
          </mc:AlternateContent>
        </w:r>
      </w:del>
    </w:p>
    <w:p w14:paraId="248E10F5" w14:textId="77777777" w:rsidR="00DF7E80" w:rsidRDefault="00DF7E80" w:rsidP="00F54EDD">
      <w:pPr>
        <w:rPr>
          <w:rFonts w:ascii="ＭＳ ゴシック" w:eastAsia="ＭＳ ゴシック" w:hAnsi="ＭＳ ゴシック"/>
          <w:b/>
          <w:color w:val="000000" w:themeColor="text1"/>
          <w:sz w:val="20"/>
        </w:rPr>
      </w:pPr>
    </w:p>
    <w:p w14:paraId="4E69275A" w14:textId="7DBCEAD9" w:rsidR="00F54EDD" w:rsidRDefault="00881BE8" w:rsidP="00F54EDD">
      <w:pPr>
        <w:rPr>
          <w:ins w:id="134" w:author="作成者"/>
          <w:rFonts w:asciiTheme="minorEastAsia" w:eastAsiaTheme="minorEastAsia" w:hAnsiTheme="minorEastAsia"/>
          <w:bCs/>
          <w:color w:val="000000" w:themeColor="text1"/>
          <w:sz w:val="20"/>
        </w:rPr>
      </w:pPr>
      <w:r>
        <w:rPr>
          <w:rFonts w:ascii="ＭＳ ゴシック" w:eastAsia="ＭＳ ゴシック" w:hAnsi="ＭＳ ゴシック" w:hint="eastAsia"/>
          <w:b/>
          <w:color w:val="000000" w:themeColor="text1"/>
          <w:sz w:val="20"/>
        </w:rPr>
        <w:t xml:space="preserve">　</w:t>
      </w:r>
      <w:r w:rsidRPr="00881BE8">
        <w:rPr>
          <w:rFonts w:asciiTheme="minorEastAsia" w:eastAsiaTheme="minorEastAsia" w:hAnsiTheme="minorEastAsia"/>
          <w:bCs/>
          <w:color w:val="000000" w:themeColor="text1"/>
          <w:sz w:val="20"/>
        </w:rPr>
        <w:t>仰臥位に</w:t>
      </w:r>
      <w:r w:rsidR="001F27F4">
        <w:rPr>
          <w:rFonts w:asciiTheme="minorEastAsia" w:eastAsiaTheme="minorEastAsia" w:hAnsiTheme="minorEastAsia" w:hint="eastAsia"/>
          <w:bCs/>
          <w:color w:val="000000" w:themeColor="text1"/>
          <w:sz w:val="20"/>
        </w:rPr>
        <w:t>おいては</w:t>
      </w:r>
      <w:r w:rsidR="00526EF1">
        <w:rPr>
          <w:rFonts w:asciiTheme="minorEastAsia" w:eastAsiaTheme="minorEastAsia" w:hAnsiTheme="minorEastAsia" w:hint="eastAsia"/>
          <w:bCs/>
          <w:color w:val="000000" w:themeColor="text1"/>
          <w:sz w:val="20"/>
        </w:rPr>
        <w:t>,</w:t>
      </w:r>
      <w:r w:rsidRPr="00881BE8">
        <w:rPr>
          <w:rFonts w:asciiTheme="minorEastAsia" w:eastAsiaTheme="minorEastAsia" w:hAnsiTheme="minorEastAsia"/>
          <w:bCs/>
          <w:color w:val="000000" w:themeColor="text1"/>
          <w:sz w:val="20"/>
        </w:rPr>
        <w:t>水平方向および垂直方向のいずれにおいても有意な反応時間の差が認められた</w:t>
      </w:r>
      <w:r w:rsidR="00526EF1">
        <w:rPr>
          <w:rFonts w:asciiTheme="minorEastAsia" w:eastAsiaTheme="minorEastAsia" w:hAnsiTheme="minorEastAsia"/>
          <w:bCs/>
          <w:color w:val="000000" w:themeColor="text1"/>
          <w:sz w:val="20"/>
        </w:rPr>
        <w:t>.</w:t>
      </w:r>
      <w:r w:rsidRPr="00881BE8">
        <w:rPr>
          <w:rFonts w:asciiTheme="minorEastAsia" w:eastAsiaTheme="minorEastAsia" w:hAnsiTheme="minorEastAsia"/>
          <w:bCs/>
          <w:color w:val="000000" w:themeColor="text1"/>
          <w:sz w:val="20"/>
        </w:rPr>
        <w:t>水平方向においては</w:t>
      </w:r>
      <w:r w:rsidR="00526EF1">
        <w:rPr>
          <w:rFonts w:asciiTheme="minorEastAsia" w:eastAsiaTheme="minorEastAsia" w:hAnsiTheme="minorEastAsia"/>
          <w:bCs/>
          <w:color w:val="000000" w:themeColor="text1"/>
          <w:sz w:val="20"/>
        </w:rPr>
        <w:t>,</w:t>
      </w:r>
      <w:r w:rsidRPr="00881BE8">
        <w:rPr>
          <w:rFonts w:asciiTheme="minorEastAsia" w:eastAsiaTheme="minorEastAsia" w:hAnsiTheme="minorEastAsia"/>
          <w:bCs/>
          <w:color w:val="000000" w:themeColor="text1"/>
          <w:sz w:val="20"/>
        </w:rPr>
        <w:t>正面（0.7</w:t>
      </w:r>
      <w:ins w:id="135" w:author="作成者">
        <w:r w:rsidR="00FF3722">
          <w:rPr>
            <w:rFonts w:asciiTheme="minorEastAsia" w:eastAsiaTheme="minorEastAsia" w:hAnsiTheme="minorEastAsia"/>
            <w:bCs/>
            <w:color w:val="000000" w:themeColor="text1"/>
            <w:sz w:val="20"/>
          </w:rPr>
          <w:t>5</w:t>
        </w:r>
      </w:ins>
      <w:del w:id="136" w:author="作成者">
        <w:r w:rsidRPr="00881BE8" w:rsidDel="00FF3722">
          <w:rPr>
            <w:rFonts w:asciiTheme="minorEastAsia" w:eastAsiaTheme="minorEastAsia" w:hAnsiTheme="minorEastAsia"/>
            <w:bCs/>
            <w:color w:val="000000" w:themeColor="text1"/>
            <w:sz w:val="20"/>
          </w:rPr>
          <w:delText>4</w:delText>
        </w:r>
        <w:r w:rsidR="00E77F35" w:rsidDel="00FF3722">
          <w:rPr>
            <w:rFonts w:asciiTheme="minorEastAsia" w:eastAsiaTheme="minorEastAsia" w:hAnsiTheme="minorEastAsia"/>
            <w:bCs/>
            <w:color w:val="000000" w:themeColor="text1"/>
            <w:sz w:val="20"/>
          </w:rPr>
          <w:delText>9</w:delText>
        </w:r>
      </w:del>
      <w:r w:rsidRPr="00881BE8">
        <w:rPr>
          <w:rFonts w:asciiTheme="minorEastAsia" w:eastAsiaTheme="minorEastAsia" w:hAnsiTheme="minorEastAsia"/>
          <w:bCs/>
          <w:color w:val="000000" w:themeColor="text1"/>
          <w:sz w:val="20"/>
        </w:rPr>
        <w:t xml:space="preserve"> s）が最も速く</w:t>
      </w:r>
      <w:r w:rsidR="00526EF1">
        <w:rPr>
          <w:rFonts w:asciiTheme="minorEastAsia" w:eastAsiaTheme="minorEastAsia" w:hAnsiTheme="minorEastAsia"/>
          <w:bCs/>
          <w:color w:val="000000" w:themeColor="text1"/>
          <w:sz w:val="20"/>
        </w:rPr>
        <w:t>,</w:t>
      </w:r>
      <w:r w:rsidRPr="00881BE8">
        <w:rPr>
          <w:rFonts w:asciiTheme="minorEastAsia" w:eastAsiaTheme="minorEastAsia" w:hAnsiTheme="minorEastAsia"/>
          <w:bCs/>
          <w:color w:val="000000" w:themeColor="text1"/>
          <w:sz w:val="20"/>
        </w:rPr>
        <w:t>左右に離れるに従って反応時間は遅延する傾向を示した</w:t>
      </w:r>
      <w:r w:rsidR="00526EF1">
        <w:rPr>
          <w:rFonts w:asciiTheme="minorEastAsia" w:eastAsiaTheme="minorEastAsia" w:hAnsiTheme="minorEastAsia"/>
          <w:bCs/>
          <w:color w:val="000000" w:themeColor="text1"/>
          <w:sz w:val="20"/>
        </w:rPr>
        <w:t>.</w:t>
      </w:r>
      <w:r w:rsidRPr="00881BE8">
        <w:rPr>
          <w:rFonts w:asciiTheme="minorEastAsia" w:eastAsiaTheme="minorEastAsia" w:hAnsiTheme="minorEastAsia"/>
          <w:bCs/>
          <w:color w:val="000000" w:themeColor="text1"/>
          <w:sz w:val="20"/>
        </w:rPr>
        <w:t>垂直方向においても</w:t>
      </w:r>
      <w:r w:rsidR="00526EF1">
        <w:rPr>
          <w:rFonts w:asciiTheme="minorEastAsia" w:eastAsiaTheme="minorEastAsia" w:hAnsiTheme="minorEastAsia"/>
          <w:bCs/>
          <w:color w:val="000000" w:themeColor="text1"/>
          <w:sz w:val="20"/>
        </w:rPr>
        <w:t>,</w:t>
      </w:r>
      <w:r w:rsidRPr="00881BE8">
        <w:rPr>
          <w:rFonts w:asciiTheme="minorEastAsia" w:eastAsiaTheme="minorEastAsia" w:hAnsiTheme="minorEastAsia"/>
          <w:bCs/>
          <w:color w:val="000000" w:themeColor="text1"/>
          <w:sz w:val="20"/>
        </w:rPr>
        <w:t>正面が最も速く</w:t>
      </w:r>
      <w:r w:rsidR="00526EF1">
        <w:rPr>
          <w:rFonts w:asciiTheme="minorEastAsia" w:eastAsiaTheme="minorEastAsia" w:hAnsiTheme="minorEastAsia"/>
          <w:bCs/>
          <w:color w:val="000000" w:themeColor="text1"/>
          <w:sz w:val="20"/>
        </w:rPr>
        <w:t>,</w:t>
      </w:r>
      <w:r w:rsidRPr="00881BE8">
        <w:rPr>
          <w:rFonts w:asciiTheme="minorEastAsia" w:eastAsiaTheme="minorEastAsia" w:hAnsiTheme="minorEastAsia"/>
          <w:bCs/>
          <w:color w:val="000000" w:themeColor="text1"/>
          <w:sz w:val="20"/>
        </w:rPr>
        <w:t>上方向では30</w:t>
      </w:r>
      <w:r w:rsidR="00580BF8">
        <w:rPr>
          <w:rFonts w:asciiTheme="minorEastAsia" w:eastAsiaTheme="minorEastAsia" w:hAnsiTheme="minorEastAsia"/>
          <w:bCs/>
          <w:color w:val="000000" w:themeColor="text1"/>
          <w:sz w:val="20"/>
        </w:rPr>
        <w:t xml:space="preserve"> </w:t>
      </w:r>
      <w:r w:rsidRPr="00881BE8">
        <w:rPr>
          <w:rFonts w:asciiTheme="minorEastAsia" w:eastAsiaTheme="minorEastAsia" w:hAnsiTheme="minorEastAsia"/>
          <w:bCs/>
          <w:color w:val="000000" w:themeColor="text1"/>
          <w:sz w:val="20"/>
        </w:rPr>
        <w:t>°（0.7</w:t>
      </w:r>
      <w:ins w:id="137" w:author="作成者">
        <w:r w:rsidR="00F13839">
          <w:rPr>
            <w:rFonts w:asciiTheme="minorEastAsia" w:eastAsiaTheme="minorEastAsia" w:hAnsiTheme="minorEastAsia"/>
            <w:bCs/>
            <w:color w:val="000000" w:themeColor="text1"/>
            <w:sz w:val="20"/>
          </w:rPr>
          <w:t>4</w:t>
        </w:r>
      </w:ins>
      <w:del w:id="138" w:author="作成者">
        <w:r w:rsidRPr="00881BE8" w:rsidDel="00F13839">
          <w:rPr>
            <w:rFonts w:asciiTheme="minorEastAsia" w:eastAsiaTheme="minorEastAsia" w:hAnsiTheme="minorEastAsia"/>
            <w:bCs/>
            <w:color w:val="000000" w:themeColor="text1"/>
            <w:sz w:val="20"/>
          </w:rPr>
          <w:delText>3</w:delText>
        </w:r>
        <w:r w:rsidR="00FC6AFA" w:rsidDel="00F13839">
          <w:rPr>
            <w:rFonts w:asciiTheme="minorEastAsia" w:eastAsiaTheme="minorEastAsia" w:hAnsiTheme="minorEastAsia"/>
            <w:bCs/>
            <w:color w:val="000000" w:themeColor="text1"/>
            <w:sz w:val="20"/>
          </w:rPr>
          <w:delText>8</w:delText>
        </w:r>
      </w:del>
      <w:r w:rsidRPr="00881BE8">
        <w:rPr>
          <w:rFonts w:asciiTheme="minorEastAsia" w:eastAsiaTheme="minorEastAsia" w:hAnsiTheme="minorEastAsia"/>
          <w:bCs/>
          <w:color w:val="000000" w:themeColor="text1"/>
          <w:sz w:val="20"/>
        </w:rPr>
        <w:t xml:space="preserve"> s）に比べ60</w:t>
      </w:r>
      <w:r w:rsidR="00580BF8">
        <w:rPr>
          <w:rFonts w:asciiTheme="minorEastAsia" w:eastAsiaTheme="minorEastAsia" w:hAnsiTheme="minorEastAsia"/>
          <w:bCs/>
          <w:color w:val="000000" w:themeColor="text1"/>
          <w:sz w:val="20"/>
        </w:rPr>
        <w:t xml:space="preserve"> </w:t>
      </w:r>
      <w:r w:rsidRPr="00881BE8">
        <w:rPr>
          <w:rFonts w:asciiTheme="minorEastAsia" w:eastAsiaTheme="minorEastAsia" w:hAnsiTheme="minorEastAsia"/>
          <w:bCs/>
          <w:color w:val="000000" w:themeColor="text1"/>
          <w:sz w:val="20"/>
        </w:rPr>
        <w:t>°（1.02</w:t>
      </w:r>
      <w:del w:id="139" w:author="作成者">
        <w:r w:rsidR="00FF527D" w:rsidDel="001E26C8">
          <w:rPr>
            <w:rFonts w:asciiTheme="minorEastAsia" w:eastAsiaTheme="minorEastAsia" w:hAnsiTheme="minorEastAsia"/>
            <w:bCs/>
            <w:color w:val="000000" w:themeColor="text1"/>
            <w:sz w:val="20"/>
          </w:rPr>
          <w:delText>4</w:delText>
        </w:r>
      </w:del>
      <w:r w:rsidRPr="00881BE8">
        <w:rPr>
          <w:rFonts w:asciiTheme="minorEastAsia" w:eastAsiaTheme="minorEastAsia" w:hAnsiTheme="minorEastAsia"/>
          <w:bCs/>
          <w:color w:val="000000" w:themeColor="text1"/>
          <w:sz w:val="20"/>
        </w:rPr>
        <w:t xml:space="preserve"> s）で顕著な遅延が認められた</w:t>
      </w:r>
      <w:r w:rsidR="00526EF1">
        <w:rPr>
          <w:rFonts w:asciiTheme="minorEastAsia" w:eastAsiaTheme="minorEastAsia" w:hAnsiTheme="minorEastAsia"/>
          <w:bCs/>
          <w:color w:val="000000" w:themeColor="text1"/>
          <w:sz w:val="20"/>
        </w:rPr>
        <w:t>.</w:t>
      </w:r>
      <w:r w:rsidRPr="00881BE8">
        <w:rPr>
          <w:rFonts w:asciiTheme="minorEastAsia" w:eastAsiaTheme="minorEastAsia" w:hAnsiTheme="minorEastAsia"/>
          <w:bCs/>
          <w:color w:val="000000" w:themeColor="text1"/>
          <w:sz w:val="20"/>
        </w:rPr>
        <w:t>また</w:t>
      </w:r>
      <w:r w:rsidR="00526EF1">
        <w:rPr>
          <w:rFonts w:asciiTheme="minorEastAsia" w:eastAsiaTheme="minorEastAsia" w:hAnsiTheme="minorEastAsia"/>
          <w:bCs/>
          <w:color w:val="000000" w:themeColor="text1"/>
          <w:sz w:val="20"/>
        </w:rPr>
        <w:t>,</w:t>
      </w:r>
      <w:r w:rsidRPr="00881BE8">
        <w:rPr>
          <w:rFonts w:asciiTheme="minorEastAsia" w:eastAsiaTheme="minorEastAsia" w:hAnsiTheme="minorEastAsia"/>
          <w:bCs/>
          <w:color w:val="000000" w:themeColor="text1"/>
          <w:sz w:val="20"/>
        </w:rPr>
        <w:t>下方向においては60</w:t>
      </w:r>
      <w:r w:rsidR="00580BF8">
        <w:rPr>
          <w:rFonts w:asciiTheme="minorEastAsia" w:eastAsiaTheme="minorEastAsia" w:hAnsiTheme="minorEastAsia"/>
          <w:bCs/>
          <w:color w:val="000000" w:themeColor="text1"/>
          <w:sz w:val="20"/>
        </w:rPr>
        <w:t xml:space="preserve"> </w:t>
      </w:r>
      <w:r w:rsidRPr="00881BE8">
        <w:rPr>
          <w:rFonts w:asciiTheme="minorEastAsia" w:eastAsiaTheme="minorEastAsia" w:hAnsiTheme="minorEastAsia"/>
          <w:bCs/>
          <w:color w:val="000000" w:themeColor="text1"/>
          <w:sz w:val="20"/>
        </w:rPr>
        <w:t>°（1.6</w:t>
      </w:r>
      <w:ins w:id="140" w:author="作成者">
        <w:r w:rsidR="00B955B8">
          <w:rPr>
            <w:rFonts w:asciiTheme="minorEastAsia" w:eastAsiaTheme="minorEastAsia" w:hAnsiTheme="minorEastAsia"/>
            <w:bCs/>
            <w:color w:val="000000" w:themeColor="text1"/>
            <w:sz w:val="20"/>
          </w:rPr>
          <w:t>9</w:t>
        </w:r>
      </w:ins>
      <w:del w:id="141" w:author="作成者">
        <w:r w:rsidRPr="00881BE8" w:rsidDel="00B955B8">
          <w:rPr>
            <w:rFonts w:asciiTheme="minorEastAsia" w:eastAsiaTheme="minorEastAsia" w:hAnsiTheme="minorEastAsia"/>
            <w:bCs/>
            <w:color w:val="000000" w:themeColor="text1"/>
            <w:sz w:val="20"/>
          </w:rPr>
          <w:delText>8</w:delText>
        </w:r>
        <w:r w:rsidR="00231851" w:rsidDel="00B955B8">
          <w:rPr>
            <w:rFonts w:asciiTheme="minorEastAsia" w:eastAsiaTheme="minorEastAsia" w:hAnsiTheme="minorEastAsia"/>
            <w:bCs/>
            <w:color w:val="000000" w:themeColor="text1"/>
            <w:sz w:val="20"/>
          </w:rPr>
          <w:delText>9</w:delText>
        </w:r>
      </w:del>
      <w:r w:rsidRPr="00881BE8">
        <w:rPr>
          <w:rFonts w:asciiTheme="minorEastAsia" w:eastAsiaTheme="minorEastAsia" w:hAnsiTheme="minorEastAsia"/>
          <w:bCs/>
          <w:color w:val="000000" w:themeColor="text1"/>
          <w:sz w:val="20"/>
        </w:rPr>
        <w:t xml:space="preserve"> s）で反応時間が極めて有意に長くなっており</w:t>
      </w:r>
      <w:r w:rsidR="00526EF1">
        <w:rPr>
          <w:rFonts w:asciiTheme="minorEastAsia" w:eastAsiaTheme="minorEastAsia" w:hAnsiTheme="minorEastAsia"/>
          <w:bCs/>
          <w:color w:val="000000" w:themeColor="text1"/>
          <w:sz w:val="20"/>
        </w:rPr>
        <w:t>,</w:t>
      </w:r>
      <w:r w:rsidRPr="00881BE8">
        <w:rPr>
          <w:rFonts w:asciiTheme="minorEastAsia" w:eastAsiaTheme="minorEastAsia" w:hAnsiTheme="minorEastAsia"/>
          <w:bCs/>
          <w:color w:val="000000" w:themeColor="text1"/>
          <w:sz w:val="20"/>
        </w:rPr>
        <w:t>垂直方向の</w:t>
      </w:r>
      <w:r w:rsidRPr="00881BE8">
        <w:rPr>
          <w:rFonts w:asciiTheme="minorEastAsia" w:eastAsiaTheme="minorEastAsia" w:hAnsiTheme="minorEastAsia"/>
          <w:bCs/>
          <w:color w:val="000000" w:themeColor="text1"/>
          <w:sz w:val="20"/>
        </w:rPr>
        <w:lastRenderedPageBreak/>
        <w:t>周辺部において他の姿勢よりも大幅な反応遅延が生じる傾向が確認された</w:t>
      </w:r>
      <w:r w:rsidR="00526EF1">
        <w:rPr>
          <w:rFonts w:asciiTheme="minorEastAsia" w:eastAsiaTheme="minorEastAsia" w:hAnsiTheme="minorEastAsia"/>
          <w:bCs/>
          <w:color w:val="000000" w:themeColor="text1"/>
          <w:sz w:val="20"/>
        </w:rPr>
        <w:t>.</w:t>
      </w:r>
    </w:p>
    <w:p w14:paraId="5B7EB94B" w14:textId="51B895E3" w:rsidR="00117B77" w:rsidRDefault="00117B77" w:rsidP="00F54EDD">
      <w:pPr>
        <w:rPr>
          <w:rFonts w:asciiTheme="minorEastAsia" w:eastAsiaTheme="minorEastAsia" w:hAnsiTheme="minorEastAsia"/>
          <w:bCs/>
          <w:color w:val="000000" w:themeColor="text1"/>
          <w:sz w:val="20"/>
        </w:rPr>
      </w:pPr>
      <w:ins w:id="142" w:author="作成者">
        <w:r>
          <w:rPr>
            <w:rFonts w:asciiTheme="minorEastAsia" w:eastAsiaTheme="minorEastAsia" w:hAnsiTheme="minorEastAsia" w:hint="eastAsia"/>
            <w:bCs/>
            <w:noProof/>
            <w:color w:val="000000" w:themeColor="text1"/>
            <w:sz w:val="20"/>
          </w:rPr>
          <mc:AlternateContent>
            <mc:Choice Requires="wpg">
              <w:drawing>
                <wp:inline distT="0" distB="0" distL="0" distR="0" wp14:anchorId="315B18DB" wp14:editId="59D96F37">
                  <wp:extent cx="2942590" cy="2865588"/>
                  <wp:effectExtent l="0" t="0" r="3810" b="5080"/>
                  <wp:docPr id="995312221" name="グループ化 6"/>
                  <wp:cNvGraphicFramePr/>
                  <a:graphic xmlns:a="http://schemas.openxmlformats.org/drawingml/2006/main">
                    <a:graphicData uri="http://schemas.microsoft.com/office/word/2010/wordprocessingGroup">
                      <wpg:wgp>
                        <wpg:cNvGrpSpPr/>
                        <wpg:grpSpPr>
                          <a:xfrm>
                            <a:off x="0" y="0"/>
                            <a:ext cx="2942590" cy="2865588"/>
                            <a:chOff x="-366401" y="-1147345"/>
                            <a:chExt cx="3422161" cy="3242892"/>
                          </a:xfrm>
                        </wpg:grpSpPr>
                        <wps:wsp>
                          <wps:cNvPr id="1549525946" name="テキスト ボックス 5"/>
                          <wps:cNvSpPr txBox="1"/>
                          <wps:spPr>
                            <a:xfrm>
                              <a:off x="-222371" y="1459937"/>
                              <a:ext cx="3216094" cy="635610"/>
                            </a:xfrm>
                            <a:prstGeom prst="rect">
                              <a:avLst/>
                            </a:prstGeom>
                            <a:solidFill>
                              <a:schemeClr val="lt1"/>
                            </a:solidFill>
                            <a:ln w="6350">
                              <a:noFill/>
                            </a:ln>
                          </wps:spPr>
                          <wps:txbx>
                            <w:txbxContent>
                              <w:p w14:paraId="0FB530DE" w14:textId="77777777" w:rsidR="00117B77" w:rsidRDefault="00117B77" w:rsidP="00117B77">
                                <w:pPr>
                                  <w:jc w:val="center"/>
                                  <w:rPr>
                                    <w:ins w:id="143" w:author="作成者"/>
                                    <w:sz w:val="20"/>
                                    <w:szCs w:val="20"/>
                                  </w:rPr>
                                </w:pPr>
                                <w:r w:rsidRPr="00450790">
                                  <w:rPr>
                                    <w:rFonts w:hint="eastAsia"/>
                                    <w:sz w:val="20"/>
                                    <w:szCs w:val="20"/>
                                  </w:rPr>
                                  <w:t>図</w:t>
                                </w:r>
                                <w:r>
                                  <w:rPr>
                                    <w:rFonts w:hint="eastAsia"/>
                                    <w:sz w:val="20"/>
                                    <w:szCs w:val="20"/>
                                  </w:rPr>
                                  <w:t>６</w:t>
                                </w:r>
                                <w:r>
                                  <w:rPr>
                                    <w:sz w:val="20"/>
                                    <w:szCs w:val="20"/>
                                  </w:rPr>
                                  <w:t xml:space="preserve"> </w:t>
                                </w:r>
                                <w:r>
                                  <w:rPr>
                                    <w:rFonts w:hint="eastAsia"/>
                                    <w:sz w:val="20"/>
                                    <w:szCs w:val="20"/>
                                  </w:rPr>
                                  <w:t>仰臥位における角度別平均反応時間</w:t>
                                </w:r>
                              </w:p>
                              <w:p w14:paraId="35205D90" w14:textId="77777777" w:rsidR="00117B77" w:rsidRPr="00450790" w:rsidRDefault="00117B77" w:rsidP="00117B77">
                                <w:pPr>
                                  <w:jc w:val="center"/>
                                  <w:rPr>
                                    <w:ins w:id="144" w:author="作成者"/>
                                    <w:sz w:val="20"/>
                                    <w:szCs w:val="20"/>
                                  </w:rPr>
                                </w:pPr>
                                <w:ins w:id="145" w:author="作成者">
                                  <w:r>
                                    <w:rPr>
                                      <w:sz w:val="20"/>
                                      <w:szCs w:val="20"/>
                                    </w:rPr>
                                    <w:t>Fig.6</w:t>
                                  </w:r>
                                  <w:del w:id="146" w:author="作成者">
                                    <w:r w:rsidDel="005D5D87">
                                      <w:rPr>
                                        <w:sz w:val="20"/>
                                        <w:szCs w:val="20"/>
                                      </w:rPr>
                                      <w:delText>5</w:delText>
                                    </w:r>
                                  </w:del>
                                  <w:r>
                                    <w:rPr>
                                      <w:sz w:val="20"/>
                                      <w:szCs w:val="20"/>
                                    </w:rPr>
                                    <w:t xml:space="preserve"> </w:t>
                                  </w:r>
                                  <w:r w:rsidRPr="00FD354C">
                                    <w:rPr>
                                      <w:sz w:val="20"/>
                                      <w:szCs w:val="20"/>
                                    </w:rPr>
                                    <w:t>Average reaction times for different angles (S</w:t>
                                  </w:r>
                                  <w:r>
                                    <w:rPr>
                                      <w:sz w:val="20"/>
                                      <w:szCs w:val="20"/>
                                    </w:rPr>
                                    <w:t>upine</w:t>
                                  </w:r>
                                  <w:r w:rsidRPr="00FD354C">
                                    <w:rPr>
                                      <w:sz w:val="20"/>
                                      <w:szCs w:val="20"/>
                                    </w:rPr>
                                    <w:t>)</w:t>
                                  </w:r>
                                </w:ins>
                              </w:p>
                              <w:p w14:paraId="35B22309" w14:textId="77777777" w:rsidR="00117B77" w:rsidRPr="00586728" w:rsidRDefault="00117B77" w:rsidP="00117B77">
                                <w:pPr>
                                  <w:jc w:val="center"/>
                                  <w:rPr>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5323826" name="図 9"/>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a:xfrm>
                              <a:off x="-366401" y="-1147345"/>
                              <a:ext cx="3422161" cy="2504646"/>
                            </a:xfrm>
                            <a:prstGeom prst="rect">
                              <a:avLst/>
                            </a:prstGeom>
                          </pic:spPr>
                        </pic:pic>
                      </wpg:wgp>
                    </a:graphicData>
                  </a:graphic>
                </wp:inline>
              </w:drawing>
            </mc:Choice>
            <mc:Fallback>
              <w:pict>
                <v:group w14:anchorId="315B18DB" id="_x0000_s1056" style="width:231.7pt;height:225.65pt;mso-position-horizontal-relative:char;mso-position-vertical-relative:line" coordorigin="-3664,-11473" coordsize="34221,324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">
                  <v:shape id="テキスト ボックス 5" o:spid="_x0000_s1057" type="#_x0000_t202" style="position:absolute;left:-2223;top:14599;width:32160;height:63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" fillcolor="white [3201]" stroked="f" strokeweight=".5pt">
                    <v:textbox inset="0,0,0,0">
                      <w:txbxContent>
                        <w:p w14:paraId="0FB530DE" w14:textId="77777777" w:rsidR="00117B77" w:rsidRDefault="00117B77" w:rsidP="00117B77">
                          <w:pPr>
                            <w:jc w:val="center"/>
                            <w:rPr>
                              <w:ins w:id="166" w:author="作成者"/>
                              <w:sz w:val="20"/>
                              <w:szCs w:val="20"/>
                            </w:rPr>
                          </w:pPr>
                          <w:r w:rsidRPr="00450790">
                            <w:rPr>
                              <w:rFonts w:hint="eastAsia"/>
                              <w:sz w:val="20"/>
                              <w:szCs w:val="20"/>
                            </w:rPr>
                            <w:t>図</w:t>
                          </w:r>
                          <w:r>
                            <w:rPr>
                              <w:rFonts w:hint="eastAsia"/>
                              <w:sz w:val="20"/>
                              <w:szCs w:val="20"/>
                            </w:rPr>
                            <w:t>６</w:t>
                          </w:r>
                          <w:r>
                            <w:rPr>
                              <w:sz w:val="20"/>
                              <w:szCs w:val="20"/>
                            </w:rPr>
                            <w:t xml:space="preserve"> </w:t>
                          </w:r>
                          <w:r>
                            <w:rPr>
                              <w:rFonts w:hint="eastAsia"/>
                              <w:sz w:val="20"/>
                              <w:szCs w:val="20"/>
                            </w:rPr>
                            <w:t>仰臥位における角度別平均反応時間</w:t>
                          </w:r>
                        </w:p>
                        <w:p w14:paraId="35205D90" w14:textId="77777777" w:rsidR="00117B77" w:rsidRPr="00450790" w:rsidRDefault="00117B77" w:rsidP="00117B77">
                          <w:pPr>
                            <w:jc w:val="center"/>
                            <w:rPr>
                              <w:ins w:id="167" w:author="作成者"/>
                              <w:sz w:val="20"/>
                              <w:szCs w:val="20"/>
                            </w:rPr>
                          </w:pPr>
                          <w:ins w:id="168" w:author="作成者">
                            <w:r>
                              <w:rPr>
                                <w:sz w:val="20"/>
                                <w:szCs w:val="20"/>
                              </w:rPr>
                              <w:t>Fig.6</w:t>
                            </w:r>
                            <w:del w:id="169" w:author="作成者">
                              <w:r w:rsidDel="005D5D87">
                                <w:rPr>
                                  <w:sz w:val="20"/>
                                  <w:szCs w:val="20"/>
                                </w:rPr>
                                <w:delText>5</w:delText>
                              </w:r>
                            </w:del>
                            <w:r>
                              <w:rPr>
                                <w:sz w:val="20"/>
                                <w:szCs w:val="20"/>
                              </w:rPr>
                              <w:t xml:space="preserve"> </w:t>
                            </w:r>
                            <w:r w:rsidRPr="00FD354C">
                              <w:rPr>
                                <w:sz w:val="20"/>
                                <w:szCs w:val="20"/>
                              </w:rPr>
                              <w:t>Average reaction times for different angles (S</w:t>
                            </w:r>
                            <w:r>
                              <w:rPr>
                                <w:sz w:val="20"/>
                                <w:szCs w:val="20"/>
                              </w:rPr>
                              <w:t>upine</w:t>
                            </w:r>
                            <w:r w:rsidRPr="00FD354C">
                              <w:rPr>
                                <w:sz w:val="20"/>
                                <w:szCs w:val="20"/>
                              </w:rPr>
                              <w:t>)</w:t>
                            </w:r>
                          </w:ins>
                        </w:p>
                        <w:p w14:paraId="35B22309" w14:textId="77777777" w:rsidR="00117B77" w:rsidRPr="00586728" w:rsidRDefault="00117B77" w:rsidP="00117B77">
                          <w:pPr>
                            <w:jc w:val="center"/>
                            <w:rPr>
                              <w:sz w:val="20"/>
                              <w:szCs w:val="20"/>
                            </w:rPr>
                          </w:pPr>
                        </w:p>
                      </w:txbxContent>
                    </v:textbox>
                  </v:shape>
                  <v:shape id="図 9" o:spid="_x0000_s1058" type="#_x0000_t75" style="position:absolute;left:-3664;top:-11473;width:34221;height:250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">
                    <v:imagedata r:id="rId25" o:title=""/>
                  </v:shape>
                  <w10:anchorlock/>
                </v:group>
              </w:pict>
            </mc:Fallback>
          </mc:AlternateContent>
        </w:r>
      </w:ins>
    </w:p>
    <w:p w14:paraId="464B04EA" w14:textId="77777777" w:rsidR="006C6141" w:rsidRDefault="006C6141" w:rsidP="00F54EDD">
      <w:pPr>
        <w:rPr>
          <w:ins w:id="147" w:author="作成者"/>
          <w:rFonts w:asciiTheme="minorEastAsia" w:eastAsiaTheme="minorEastAsia" w:hAnsiTheme="minorEastAsia"/>
          <w:bCs/>
          <w:color w:val="000000" w:themeColor="text1"/>
          <w:sz w:val="20"/>
        </w:rPr>
      </w:pPr>
    </w:p>
    <w:p w14:paraId="20956703" w14:textId="51A872DA" w:rsidR="001B4A74" w:rsidRPr="00111930" w:rsidRDefault="00BB163B" w:rsidP="00F54EDD">
      <w:pPr>
        <w:rPr>
          <w:rFonts w:asciiTheme="minorEastAsia" w:eastAsiaTheme="minorEastAsia" w:hAnsiTheme="minorEastAsia"/>
          <w:b/>
          <w:color w:val="000000" w:themeColor="text1"/>
          <w:sz w:val="20"/>
        </w:rPr>
      </w:pPr>
      <w:r w:rsidRPr="00111930">
        <w:rPr>
          <w:rFonts w:asciiTheme="minorEastAsia" w:eastAsiaTheme="minorEastAsia" w:hAnsiTheme="minorEastAsia" w:hint="eastAsia"/>
          <w:bCs/>
          <w:color w:val="000000" w:themeColor="text1"/>
          <w:sz w:val="20"/>
        </w:rPr>
        <w:t xml:space="preserve">　</w:t>
      </w:r>
      <w:r w:rsidRPr="00111930">
        <w:rPr>
          <w:rFonts w:asciiTheme="minorEastAsia" w:eastAsiaTheme="minorEastAsia" w:hAnsiTheme="minorEastAsia"/>
          <w:bCs/>
          <w:color w:val="000000" w:themeColor="text1"/>
          <w:sz w:val="20"/>
        </w:rPr>
        <w:t>一方で</w:t>
      </w:r>
      <w:r w:rsidR="00526EF1" w:rsidRPr="00111930">
        <w:rPr>
          <w:rFonts w:asciiTheme="minorEastAsia" w:eastAsiaTheme="minorEastAsia" w:hAnsiTheme="minorEastAsia" w:hint="eastAsia"/>
          <w:bCs/>
          <w:color w:val="000000" w:themeColor="text1"/>
          <w:sz w:val="20"/>
        </w:rPr>
        <w:t>実験終了後の</w:t>
      </w:r>
      <w:r w:rsidRPr="00111930">
        <w:rPr>
          <w:rFonts w:asciiTheme="minorEastAsia" w:eastAsiaTheme="minorEastAsia" w:hAnsiTheme="minorEastAsia"/>
          <w:bCs/>
          <w:color w:val="000000" w:themeColor="text1"/>
          <w:sz w:val="20"/>
        </w:rPr>
        <w:t>インタビューでは</w:t>
      </w:r>
      <w:r w:rsidR="00526EF1" w:rsidRPr="00111930">
        <w:rPr>
          <w:rFonts w:asciiTheme="minorEastAsia" w:eastAsiaTheme="minorEastAsia" w:hAnsiTheme="minorEastAsia"/>
          <w:bCs/>
          <w:color w:val="000000" w:themeColor="text1"/>
          <w:sz w:val="20"/>
        </w:rPr>
        <w:t>,</w:t>
      </w:r>
      <w:r w:rsidRPr="00111930">
        <w:rPr>
          <w:rFonts w:asciiTheme="minorEastAsia" w:eastAsiaTheme="minorEastAsia" w:hAnsiTheme="minorEastAsia"/>
          <w:bCs/>
          <w:color w:val="000000" w:themeColor="text1"/>
          <w:sz w:val="20"/>
        </w:rPr>
        <w:t>「上の方が最もクリックが難しかった」と複数人が回答しており</w:t>
      </w:r>
      <w:r w:rsidR="00526EF1" w:rsidRPr="00111930">
        <w:rPr>
          <w:rFonts w:asciiTheme="minorEastAsia" w:eastAsiaTheme="minorEastAsia" w:hAnsiTheme="minorEastAsia"/>
          <w:bCs/>
          <w:color w:val="000000" w:themeColor="text1"/>
          <w:sz w:val="20"/>
        </w:rPr>
        <w:t>,</w:t>
      </w:r>
      <w:r w:rsidRPr="00111930">
        <w:rPr>
          <w:rFonts w:asciiTheme="minorEastAsia" w:eastAsiaTheme="minorEastAsia" w:hAnsiTheme="minorEastAsia"/>
          <w:bCs/>
          <w:color w:val="000000" w:themeColor="text1"/>
          <w:sz w:val="20"/>
        </w:rPr>
        <w:t>定量データと主観データの乖離が確認された</w:t>
      </w:r>
      <w:r w:rsidR="00526EF1" w:rsidRPr="00111930">
        <w:rPr>
          <w:rFonts w:asciiTheme="minorEastAsia" w:eastAsiaTheme="minorEastAsia" w:hAnsiTheme="minorEastAsia"/>
          <w:bCs/>
          <w:color w:val="000000" w:themeColor="text1"/>
          <w:sz w:val="20"/>
        </w:rPr>
        <w:t>.</w:t>
      </w:r>
    </w:p>
    <w:p w14:paraId="450F7ED1" w14:textId="0A2BBBE4" w:rsidR="00BD3890" w:rsidRDefault="004D41DD" w:rsidP="00314620">
      <w:pPr>
        <w:rPr>
          <w:rFonts w:asciiTheme="minorEastAsia" w:eastAsiaTheme="minorEastAsia" w:hAnsiTheme="minorEastAsia"/>
          <w:bCs/>
          <w:color w:val="000000" w:themeColor="text1"/>
          <w:sz w:val="20"/>
        </w:rPr>
      </w:pPr>
      <w:r w:rsidRPr="00111930">
        <w:rPr>
          <w:rFonts w:asciiTheme="minorEastAsia" w:eastAsiaTheme="minorEastAsia" w:hAnsiTheme="minorEastAsia" w:hint="eastAsia"/>
          <w:b/>
          <w:color w:val="000000" w:themeColor="text1"/>
          <w:sz w:val="20"/>
        </w:rPr>
        <w:t xml:space="preserve">　</w:t>
      </w:r>
      <w:r w:rsidR="00726FB0" w:rsidRPr="00726FB0">
        <w:rPr>
          <w:rFonts w:asciiTheme="minorEastAsia" w:eastAsiaTheme="minorEastAsia" w:hAnsiTheme="minorEastAsia" w:hint="eastAsia"/>
          <w:bCs/>
          <w:color w:val="000000" w:themeColor="text1"/>
          <w:sz w:val="20"/>
        </w:rPr>
        <w:t>体位条件ごとの頭部移動量を比較した結果</w:t>
      </w:r>
      <w:r w:rsidR="00B2397A">
        <w:rPr>
          <w:rFonts w:asciiTheme="minorEastAsia" w:eastAsiaTheme="minorEastAsia" w:hAnsiTheme="minorEastAsia" w:hint="eastAsia"/>
          <w:bCs/>
          <w:color w:val="000000" w:themeColor="text1"/>
          <w:sz w:val="20"/>
        </w:rPr>
        <w:t>,</w:t>
      </w:r>
      <w:r w:rsidR="00726FB0" w:rsidRPr="00726FB0">
        <w:rPr>
          <w:rFonts w:asciiTheme="minorEastAsia" w:eastAsiaTheme="minorEastAsia" w:hAnsiTheme="minorEastAsia" w:hint="eastAsia"/>
          <w:bCs/>
          <w:color w:val="000000" w:themeColor="text1"/>
          <w:sz w:val="20"/>
        </w:rPr>
        <w:t>平均値は半座位で最も大きく（2.835 m）</w:t>
      </w:r>
      <w:r w:rsidR="00B2397A">
        <w:rPr>
          <w:rFonts w:asciiTheme="minorEastAsia" w:eastAsiaTheme="minorEastAsia" w:hAnsiTheme="minorEastAsia" w:hint="eastAsia"/>
          <w:bCs/>
          <w:color w:val="000000" w:themeColor="text1"/>
          <w:sz w:val="20"/>
        </w:rPr>
        <w:t>,</w:t>
      </w:r>
      <w:r w:rsidR="00726FB0" w:rsidRPr="00726FB0">
        <w:rPr>
          <w:rFonts w:asciiTheme="minorEastAsia" w:eastAsiaTheme="minorEastAsia" w:hAnsiTheme="minorEastAsia" w:hint="eastAsia"/>
          <w:bCs/>
          <w:color w:val="000000" w:themeColor="text1"/>
          <w:sz w:val="20"/>
        </w:rPr>
        <w:t>次いで座位（2.364 m）</w:t>
      </w:r>
      <w:r w:rsidR="00B2397A">
        <w:rPr>
          <w:rFonts w:asciiTheme="minorEastAsia" w:eastAsiaTheme="minorEastAsia" w:hAnsiTheme="minorEastAsia" w:hint="eastAsia"/>
          <w:bCs/>
          <w:color w:val="000000" w:themeColor="text1"/>
          <w:sz w:val="20"/>
        </w:rPr>
        <w:t>,</w:t>
      </w:r>
      <w:r w:rsidR="00726FB0" w:rsidRPr="00726FB0">
        <w:rPr>
          <w:rFonts w:asciiTheme="minorEastAsia" w:eastAsiaTheme="minorEastAsia" w:hAnsiTheme="minorEastAsia" w:hint="eastAsia"/>
          <w:bCs/>
          <w:color w:val="000000" w:themeColor="text1"/>
          <w:sz w:val="20"/>
        </w:rPr>
        <w:t>仰臥位（2.204 m）の順となった</w:t>
      </w:r>
      <w:r w:rsidR="00B2397A">
        <w:rPr>
          <w:rFonts w:asciiTheme="minorEastAsia" w:eastAsiaTheme="minorEastAsia" w:hAnsiTheme="minorEastAsia" w:hint="eastAsia"/>
          <w:bCs/>
          <w:color w:val="000000" w:themeColor="text1"/>
          <w:sz w:val="20"/>
        </w:rPr>
        <w:t>.</w:t>
      </w:r>
      <w:r w:rsidR="00726FB0" w:rsidRPr="00726FB0">
        <w:rPr>
          <w:rFonts w:asciiTheme="minorEastAsia" w:eastAsiaTheme="minorEastAsia" w:hAnsiTheme="minorEastAsia" w:hint="eastAsia"/>
          <w:bCs/>
          <w:color w:val="000000" w:themeColor="text1"/>
          <w:sz w:val="20"/>
        </w:rPr>
        <w:t>中央値においても</w:t>
      </w:r>
      <w:r w:rsidR="00B2397A">
        <w:rPr>
          <w:rFonts w:asciiTheme="minorEastAsia" w:eastAsiaTheme="minorEastAsia" w:hAnsiTheme="minorEastAsia" w:hint="eastAsia"/>
          <w:bCs/>
          <w:color w:val="000000" w:themeColor="text1"/>
          <w:sz w:val="20"/>
        </w:rPr>
        <w:t>,</w:t>
      </w:r>
      <w:r w:rsidR="00726FB0" w:rsidRPr="00726FB0">
        <w:rPr>
          <w:rFonts w:asciiTheme="minorEastAsia" w:eastAsiaTheme="minorEastAsia" w:hAnsiTheme="minorEastAsia" w:hint="eastAsia"/>
          <w:bCs/>
          <w:color w:val="000000" w:themeColor="text1"/>
          <w:sz w:val="20"/>
        </w:rPr>
        <w:t>半座位（3.097 m）が最も高い値を示し</w:t>
      </w:r>
      <w:r w:rsidR="00B2397A">
        <w:rPr>
          <w:rFonts w:asciiTheme="minorEastAsia" w:eastAsiaTheme="minorEastAsia" w:hAnsiTheme="minorEastAsia" w:hint="eastAsia"/>
          <w:bCs/>
          <w:color w:val="000000" w:themeColor="text1"/>
          <w:sz w:val="20"/>
        </w:rPr>
        <w:t>,</w:t>
      </w:r>
      <w:r w:rsidR="00726FB0" w:rsidRPr="00726FB0">
        <w:rPr>
          <w:rFonts w:asciiTheme="minorEastAsia" w:eastAsiaTheme="minorEastAsia" w:hAnsiTheme="minorEastAsia" w:hint="eastAsia"/>
          <w:bCs/>
          <w:color w:val="000000" w:themeColor="text1"/>
          <w:sz w:val="20"/>
        </w:rPr>
        <w:t>仰臥位（2.182 m）や座位（2.337 m）を上回る結果となった</w:t>
      </w:r>
      <w:r w:rsidR="00B2397A">
        <w:rPr>
          <w:rFonts w:asciiTheme="minorEastAsia" w:eastAsiaTheme="minorEastAsia" w:hAnsiTheme="minorEastAsia" w:hint="eastAsia"/>
          <w:bCs/>
          <w:color w:val="000000" w:themeColor="text1"/>
          <w:sz w:val="20"/>
        </w:rPr>
        <w:t>.</w:t>
      </w:r>
      <w:r w:rsidR="00726FB0" w:rsidRPr="00726FB0">
        <w:rPr>
          <w:rFonts w:asciiTheme="minorEastAsia" w:eastAsiaTheme="minorEastAsia" w:hAnsiTheme="minorEastAsia" w:hint="eastAsia"/>
          <w:bCs/>
          <w:color w:val="000000" w:themeColor="text1"/>
          <w:sz w:val="20"/>
        </w:rPr>
        <w:t>各体位間の差について</w:t>
      </w:r>
      <w:r w:rsidR="008E0A70" w:rsidRPr="007B1F83">
        <w:rPr>
          <w:rFonts w:asciiTheme="minorEastAsia" w:eastAsiaTheme="minorEastAsia" w:hAnsiTheme="minorEastAsia"/>
          <w:bCs/>
          <w:color w:val="000000" w:themeColor="text1"/>
          <w:sz w:val="20"/>
        </w:rPr>
        <w:t>Kruskal-Wallis</w:t>
      </w:r>
      <w:commentRangeStart w:id="148"/>
      <w:commentRangeStart w:id="149"/>
      <w:r w:rsidR="00726FB0" w:rsidRPr="00726FB0">
        <w:rPr>
          <w:rFonts w:asciiTheme="minorEastAsia" w:eastAsiaTheme="minorEastAsia" w:hAnsiTheme="minorEastAsia" w:hint="eastAsia"/>
          <w:bCs/>
          <w:color w:val="000000" w:themeColor="text1"/>
          <w:sz w:val="20"/>
        </w:rPr>
        <w:t>検定</w:t>
      </w:r>
      <w:commentRangeEnd w:id="148"/>
      <w:r w:rsidR="004478A6">
        <w:rPr>
          <w:rStyle w:val="aff6"/>
        </w:rPr>
        <w:commentReference w:id="148"/>
      </w:r>
      <w:commentRangeEnd w:id="149"/>
      <w:r w:rsidR="0093275A">
        <w:rPr>
          <w:rStyle w:val="aff6"/>
        </w:rPr>
        <w:commentReference w:id="149"/>
      </w:r>
      <w:r w:rsidR="00726FB0" w:rsidRPr="00726FB0">
        <w:rPr>
          <w:rFonts w:asciiTheme="minorEastAsia" w:eastAsiaTheme="minorEastAsia" w:hAnsiTheme="minorEastAsia" w:hint="eastAsia"/>
          <w:bCs/>
          <w:color w:val="000000" w:themeColor="text1"/>
          <w:sz w:val="20"/>
        </w:rPr>
        <w:t>を行った結果</w:t>
      </w:r>
      <w:r w:rsidR="00B2397A">
        <w:rPr>
          <w:rFonts w:asciiTheme="minorEastAsia" w:eastAsiaTheme="minorEastAsia" w:hAnsiTheme="minorEastAsia" w:hint="eastAsia"/>
          <w:bCs/>
          <w:color w:val="000000" w:themeColor="text1"/>
          <w:sz w:val="20"/>
        </w:rPr>
        <w:t>,</w:t>
      </w:r>
      <w:r w:rsidR="00726FB0" w:rsidRPr="00726FB0">
        <w:rPr>
          <w:rFonts w:asciiTheme="minorEastAsia" w:eastAsiaTheme="minorEastAsia" w:hAnsiTheme="minorEastAsia" w:hint="eastAsia"/>
          <w:bCs/>
          <w:color w:val="000000" w:themeColor="text1"/>
          <w:sz w:val="20"/>
        </w:rPr>
        <w:t>統計的な有意差は認められなかった（H</w:t>
      </w:r>
      <w:r w:rsidR="005B6B6B">
        <w:rPr>
          <w:rFonts w:asciiTheme="minorEastAsia" w:eastAsiaTheme="minorEastAsia" w:hAnsiTheme="minorEastAsia"/>
          <w:bCs/>
          <w:color w:val="000000" w:themeColor="text1"/>
          <w:sz w:val="20"/>
        </w:rPr>
        <w:t xml:space="preserve"> </w:t>
      </w:r>
      <w:r w:rsidR="00726FB0" w:rsidRPr="00726FB0">
        <w:rPr>
          <w:rFonts w:asciiTheme="minorEastAsia" w:eastAsiaTheme="minorEastAsia" w:hAnsiTheme="minorEastAsia" w:hint="eastAsia"/>
          <w:bCs/>
          <w:color w:val="000000" w:themeColor="text1"/>
          <w:sz w:val="20"/>
        </w:rPr>
        <w:t>=</w:t>
      </w:r>
      <w:r w:rsidR="005B6B6B">
        <w:rPr>
          <w:rFonts w:asciiTheme="minorEastAsia" w:eastAsiaTheme="minorEastAsia" w:hAnsiTheme="minorEastAsia"/>
          <w:bCs/>
          <w:color w:val="000000" w:themeColor="text1"/>
          <w:sz w:val="20"/>
        </w:rPr>
        <w:t xml:space="preserve"> </w:t>
      </w:r>
      <w:r w:rsidR="00726FB0" w:rsidRPr="00726FB0">
        <w:rPr>
          <w:rFonts w:asciiTheme="minorEastAsia" w:eastAsiaTheme="minorEastAsia" w:hAnsiTheme="minorEastAsia" w:hint="eastAsia"/>
          <w:bCs/>
          <w:color w:val="000000" w:themeColor="text1"/>
          <w:sz w:val="20"/>
        </w:rPr>
        <w:t>3.6772,p</w:t>
      </w:r>
      <w:r w:rsidR="005B6B6B">
        <w:rPr>
          <w:rFonts w:asciiTheme="minorEastAsia" w:eastAsiaTheme="minorEastAsia" w:hAnsiTheme="minorEastAsia"/>
          <w:bCs/>
          <w:color w:val="000000" w:themeColor="text1"/>
          <w:sz w:val="20"/>
        </w:rPr>
        <w:t xml:space="preserve"> </w:t>
      </w:r>
      <w:r w:rsidR="00726FB0" w:rsidRPr="00726FB0">
        <w:rPr>
          <w:rFonts w:asciiTheme="minorEastAsia" w:eastAsiaTheme="minorEastAsia" w:hAnsiTheme="minorEastAsia" w:hint="eastAsia"/>
          <w:bCs/>
          <w:color w:val="000000" w:themeColor="text1"/>
          <w:sz w:val="20"/>
        </w:rPr>
        <w:t>=</w:t>
      </w:r>
      <w:r w:rsidR="005B6B6B">
        <w:rPr>
          <w:rFonts w:asciiTheme="minorEastAsia" w:eastAsiaTheme="minorEastAsia" w:hAnsiTheme="minorEastAsia"/>
          <w:bCs/>
          <w:color w:val="000000" w:themeColor="text1"/>
          <w:sz w:val="20"/>
        </w:rPr>
        <w:t xml:space="preserve"> </w:t>
      </w:r>
      <w:r w:rsidR="00726FB0" w:rsidRPr="00726FB0">
        <w:rPr>
          <w:rFonts w:asciiTheme="minorEastAsia" w:eastAsiaTheme="minorEastAsia" w:hAnsiTheme="minorEastAsia" w:hint="eastAsia"/>
          <w:bCs/>
          <w:color w:val="000000" w:themeColor="text1"/>
          <w:sz w:val="20"/>
        </w:rPr>
        <w:t>0.1590）</w:t>
      </w:r>
      <w:r w:rsidR="00B2397A">
        <w:rPr>
          <w:rFonts w:asciiTheme="minorEastAsia" w:eastAsiaTheme="minorEastAsia" w:hAnsiTheme="minorEastAsia" w:hint="eastAsia"/>
          <w:bCs/>
          <w:color w:val="000000" w:themeColor="text1"/>
          <w:sz w:val="20"/>
        </w:rPr>
        <w:t>.</w:t>
      </w:r>
    </w:p>
    <w:p w14:paraId="15F159E5" w14:textId="3C552CC9" w:rsidR="00A940EC" w:rsidRDefault="00BD3890" w:rsidP="0093275A">
      <w:pPr>
        <w:rPr>
          <w:rFonts w:asciiTheme="minorEastAsia" w:eastAsiaTheme="minorEastAsia" w:hAnsiTheme="minorEastAsia"/>
          <w:bCs/>
          <w:color w:val="000000" w:themeColor="text1"/>
          <w:sz w:val="20"/>
        </w:rPr>
      </w:pPr>
      <w:r>
        <w:rPr>
          <w:rFonts w:asciiTheme="minorEastAsia" w:eastAsiaTheme="minorEastAsia" w:hAnsiTheme="minorEastAsia" w:hint="eastAsia"/>
          <w:bCs/>
          <w:color w:val="000000" w:themeColor="text1"/>
          <w:sz w:val="20"/>
        </w:rPr>
        <w:t xml:space="preserve">　</w:t>
      </w:r>
      <w:r w:rsidR="00562D95" w:rsidRPr="00562D95">
        <w:rPr>
          <w:rFonts w:asciiTheme="minorEastAsia" w:eastAsiaTheme="minorEastAsia" w:hAnsiTheme="minorEastAsia" w:hint="eastAsia"/>
          <w:bCs/>
          <w:color w:val="000000" w:themeColor="text1"/>
          <w:sz w:val="20"/>
        </w:rPr>
        <w:t>主観的なVR酔いの評価には</w:t>
      </w:r>
      <w:r w:rsidR="00B2397A">
        <w:rPr>
          <w:rFonts w:asciiTheme="minorEastAsia" w:eastAsiaTheme="minorEastAsia" w:hAnsiTheme="minorEastAsia" w:hint="eastAsia"/>
          <w:bCs/>
          <w:color w:val="000000" w:themeColor="text1"/>
          <w:sz w:val="20"/>
        </w:rPr>
        <w:t>,</w:t>
      </w:r>
      <w:r w:rsidR="00562D95" w:rsidRPr="00562D95">
        <w:rPr>
          <w:rFonts w:asciiTheme="minorEastAsia" w:eastAsiaTheme="minorEastAsia" w:hAnsiTheme="minorEastAsia" w:hint="eastAsia"/>
          <w:bCs/>
          <w:color w:val="000000" w:themeColor="text1"/>
          <w:sz w:val="20"/>
        </w:rPr>
        <w:t>CSQ-VRを用いた</w:t>
      </w:r>
      <w:r w:rsidR="00B2397A">
        <w:rPr>
          <w:rFonts w:asciiTheme="minorEastAsia" w:eastAsiaTheme="minorEastAsia" w:hAnsiTheme="minorEastAsia" w:hint="eastAsia"/>
          <w:bCs/>
          <w:color w:val="000000" w:themeColor="text1"/>
          <w:sz w:val="20"/>
        </w:rPr>
        <w:t>.</w:t>
      </w:r>
      <w:r w:rsidR="00562D95" w:rsidRPr="00562D95">
        <w:rPr>
          <w:rFonts w:asciiTheme="minorEastAsia" w:eastAsiaTheme="minorEastAsia" w:hAnsiTheme="minorEastAsia" w:hint="eastAsia"/>
          <w:bCs/>
          <w:color w:val="000000" w:themeColor="text1"/>
          <w:sz w:val="20"/>
        </w:rPr>
        <w:t>CSQ-VRは</w:t>
      </w:r>
      <w:r w:rsidR="00B2397A">
        <w:rPr>
          <w:rFonts w:asciiTheme="minorEastAsia" w:eastAsiaTheme="minorEastAsia" w:hAnsiTheme="minorEastAsia" w:hint="eastAsia"/>
          <w:bCs/>
          <w:color w:val="000000" w:themeColor="text1"/>
          <w:sz w:val="20"/>
        </w:rPr>
        <w:t>,</w:t>
      </w:r>
      <w:r w:rsidR="00562D95" w:rsidRPr="00562D95">
        <w:rPr>
          <w:rFonts w:asciiTheme="minorEastAsia" w:eastAsiaTheme="minorEastAsia" w:hAnsiTheme="minorEastAsia" w:hint="eastAsia"/>
          <w:bCs/>
          <w:color w:val="000000" w:themeColor="text1"/>
          <w:sz w:val="20"/>
        </w:rPr>
        <w:t>VR環境における酔い（VRISE）を評価するためにKourtesisらによって開発された指標であり</w:t>
      </w:r>
      <w:r w:rsidR="00B2397A">
        <w:rPr>
          <w:rFonts w:asciiTheme="minorEastAsia" w:eastAsiaTheme="minorEastAsia" w:hAnsiTheme="minorEastAsia" w:hint="eastAsia"/>
          <w:bCs/>
          <w:color w:val="000000" w:themeColor="text1"/>
          <w:sz w:val="20"/>
        </w:rPr>
        <w:t>,</w:t>
      </w:r>
      <w:r w:rsidR="00562D95" w:rsidRPr="00562D95">
        <w:rPr>
          <w:rFonts w:asciiTheme="minorEastAsia" w:eastAsiaTheme="minorEastAsia" w:hAnsiTheme="minorEastAsia" w:hint="eastAsia"/>
          <w:bCs/>
          <w:color w:val="000000" w:themeColor="text1"/>
          <w:sz w:val="20"/>
        </w:rPr>
        <w:t>吐き気（Nausea）</w:t>
      </w:r>
      <w:r w:rsidR="00B2397A">
        <w:rPr>
          <w:rFonts w:asciiTheme="minorEastAsia" w:eastAsiaTheme="minorEastAsia" w:hAnsiTheme="minorEastAsia" w:hint="eastAsia"/>
          <w:bCs/>
          <w:color w:val="000000" w:themeColor="text1"/>
          <w:sz w:val="20"/>
        </w:rPr>
        <w:t>,</w:t>
      </w:r>
      <w:r w:rsidR="00562D95" w:rsidRPr="00562D95">
        <w:rPr>
          <w:rFonts w:asciiTheme="minorEastAsia" w:eastAsiaTheme="minorEastAsia" w:hAnsiTheme="minorEastAsia" w:hint="eastAsia"/>
          <w:bCs/>
          <w:color w:val="000000" w:themeColor="text1"/>
          <w:sz w:val="20"/>
        </w:rPr>
        <w:t>前庭感覚（Vestibular）</w:t>
      </w:r>
      <w:r w:rsidR="00B2397A">
        <w:rPr>
          <w:rFonts w:asciiTheme="minorEastAsia" w:eastAsiaTheme="minorEastAsia" w:hAnsiTheme="minorEastAsia" w:hint="eastAsia"/>
          <w:bCs/>
          <w:color w:val="000000" w:themeColor="text1"/>
          <w:sz w:val="20"/>
        </w:rPr>
        <w:t>,</w:t>
      </w:r>
      <w:r w:rsidR="00562D95" w:rsidRPr="00562D95">
        <w:rPr>
          <w:rFonts w:asciiTheme="minorEastAsia" w:eastAsiaTheme="minorEastAsia" w:hAnsiTheme="minorEastAsia" w:hint="eastAsia"/>
          <w:bCs/>
          <w:color w:val="000000" w:themeColor="text1"/>
          <w:sz w:val="20"/>
        </w:rPr>
        <w:t>眼球運動（Oculomotor）の3カテゴリー</w:t>
      </w:r>
      <w:r w:rsidR="00B2397A">
        <w:rPr>
          <w:rFonts w:asciiTheme="minorEastAsia" w:eastAsiaTheme="minorEastAsia" w:hAnsiTheme="minorEastAsia" w:hint="eastAsia"/>
          <w:bCs/>
          <w:color w:val="000000" w:themeColor="text1"/>
          <w:sz w:val="20"/>
        </w:rPr>
        <w:t>,</w:t>
      </w:r>
      <w:r w:rsidR="00562D95" w:rsidRPr="00562D95">
        <w:rPr>
          <w:rFonts w:asciiTheme="minorEastAsia" w:eastAsiaTheme="minorEastAsia" w:hAnsiTheme="minorEastAsia" w:hint="eastAsia"/>
          <w:bCs/>
          <w:color w:val="000000" w:themeColor="text1"/>
          <w:sz w:val="20"/>
        </w:rPr>
        <w:t>計6項目で構成されている</w:t>
      </w:r>
      <w:r w:rsidR="00B2397A">
        <w:rPr>
          <w:rFonts w:asciiTheme="minorEastAsia" w:eastAsiaTheme="minorEastAsia" w:hAnsiTheme="minorEastAsia" w:hint="eastAsia"/>
          <w:bCs/>
          <w:color w:val="000000" w:themeColor="text1"/>
          <w:sz w:val="20"/>
        </w:rPr>
        <w:t>.</w:t>
      </w:r>
      <w:r w:rsidR="00562D95" w:rsidRPr="00562D95">
        <w:rPr>
          <w:rFonts w:asciiTheme="minorEastAsia" w:eastAsiaTheme="minorEastAsia" w:hAnsiTheme="minorEastAsia" w:hint="eastAsia"/>
          <w:bCs/>
          <w:color w:val="000000" w:themeColor="text1"/>
          <w:sz w:val="20"/>
        </w:rPr>
        <w:t>各項目は「1：Absent（なし）」から「7：Extreme（極限）」までの7段階のリッカート尺度で回答を求めるものである</w:t>
      </w:r>
      <w:r w:rsidR="00B2397A">
        <w:rPr>
          <w:rFonts w:asciiTheme="minorEastAsia" w:eastAsiaTheme="minorEastAsia" w:hAnsiTheme="minorEastAsia" w:hint="eastAsia"/>
          <w:bCs/>
          <w:color w:val="000000" w:themeColor="text1"/>
          <w:sz w:val="20"/>
        </w:rPr>
        <w:t>.</w:t>
      </w:r>
      <w:r w:rsidR="00562D95" w:rsidRPr="00562D95">
        <w:rPr>
          <w:rFonts w:asciiTheme="minorEastAsia" w:eastAsiaTheme="minorEastAsia" w:hAnsiTheme="minorEastAsia" w:hint="eastAsia"/>
          <w:bCs/>
          <w:color w:val="000000" w:themeColor="text1"/>
          <w:sz w:val="20"/>
        </w:rPr>
        <w:t>スコアの算出にあたっては</w:t>
      </w:r>
      <w:r w:rsidR="00B2397A">
        <w:rPr>
          <w:rFonts w:asciiTheme="minorEastAsia" w:eastAsiaTheme="minorEastAsia" w:hAnsiTheme="minorEastAsia" w:hint="eastAsia"/>
          <w:bCs/>
          <w:color w:val="000000" w:themeColor="text1"/>
          <w:sz w:val="20"/>
        </w:rPr>
        <w:t>,</w:t>
      </w:r>
      <w:r w:rsidR="00E36A13">
        <w:rPr>
          <w:rFonts w:asciiTheme="minorEastAsia" w:eastAsiaTheme="minorEastAsia" w:hAnsiTheme="minorEastAsia" w:hint="eastAsia"/>
          <w:bCs/>
          <w:color w:val="000000" w:themeColor="text1"/>
          <w:sz w:val="20"/>
        </w:rPr>
        <w:t>各項目の</w:t>
      </w:r>
      <w:r w:rsidR="00562D95" w:rsidRPr="00562D95">
        <w:rPr>
          <w:rFonts w:asciiTheme="minorEastAsia" w:eastAsiaTheme="minorEastAsia" w:hAnsiTheme="minorEastAsia" w:hint="eastAsia"/>
          <w:bCs/>
          <w:color w:val="000000" w:themeColor="text1"/>
          <w:sz w:val="20"/>
        </w:rPr>
        <w:t>合計値を</w:t>
      </w:r>
      <w:r w:rsidR="00377CFA">
        <w:rPr>
          <w:rFonts w:asciiTheme="minorEastAsia" w:eastAsiaTheme="minorEastAsia" w:hAnsiTheme="minorEastAsia" w:hint="eastAsia"/>
          <w:bCs/>
          <w:color w:val="000000" w:themeColor="text1"/>
          <w:sz w:val="20"/>
        </w:rPr>
        <w:t>「</w:t>
      </w:r>
      <w:r w:rsidR="00B6550D">
        <w:rPr>
          <w:rFonts w:asciiTheme="minorEastAsia" w:eastAsiaTheme="minorEastAsia" w:hAnsiTheme="minorEastAsia"/>
          <w:bCs/>
          <w:color w:val="000000" w:themeColor="text1"/>
          <w:sz w:val="20"/>
        </w:rPr>
        <w:t>VR</w:t>
      </w:r>
      <w:r w:rsidR="00B6550D">
        <w:rPr>
          <w:rFonts w:asciiTheme="minorEastAsia" w:eastAsiaTheme="minorEastAsia" w:hAnsiTheme="minorEastAsia" w:hint="eastAsia"/>
          <w:bCs/>
          <w:color w:val="000000" w:themeColor="text1"/>
          <w:sz w:val="20"/>
        </w:rPr>
        <w:t>酔い</w:t>
      </w:r>
      <w:r w:rsidR="00562D95" w:rsidRPr="00562D95">
        <w:rPr>
          <w:rFonts w:asciiTheme="minorEastAsia" w:eastAsiaTheme="minorEastAsia" w:hAnsiTheme="minorEastAsia" w:hint="eastAsia"/>
          <w:bCs/>
          <w:color w:val="000000" w:themeColor="text1"/>
          <w:sz w:val="20"/>
        </w:rPr>
        <w:t>スコア</w:t>
      </w:r>
      <w:r w:rsidR="00377CFA">
        <w:rPr>
          <w:rFonts w:asciiTheme="minorEastAsia" w:eastAsiaTheme="minorEastAsia" w:hAnsiTheme="minorEastAsia" w:hint="eastAsia"/>
          <w:bCs/>
          <w:color w:val="000000" w:themeColor="text1"/>
          <w:sz w:val="20"/>
        </w:rPr>
        <w:t>」</w:t>
      </w:r>
      <w:r w:rsidR="00562D95" w:rsidRPr="00562D95">
        <w:rPr>
          <w:rFonts w:asciiTheme="minorEastAsia" w:eastAsiaTheme="minorEastAsia" w:hAnsiTheme="minorEastAsia" w:hint="eastAsia"/>
          <w:bCs/>
          <w:color w:val="000000" w:themeColor="text1"/>
          <w:sz w:val="20"/>
        </w:rPr>
        <w:t>とした</w:t>
      </w:r>
      <w:r w:rsidR="00B2397A">
        <w:rPr>
          <w:rFonts w:asciiTheme="minorEastAsia" w:eastAsiaTheme="minorEastAsia" w:hAnsiTheme="minorEastAsia" w:hint="eastAsia"/>
          <w:bCs/>
          <w:color w:val="000000" w:themeColor="text1"/>
          <w:sz w:val="20"/>
        </w:rPr>
        <w:t>.</w:t>
      </w:r>
      <w:r w:rsidR="007D4B4C" w:rsidRPr="007D4B4C">
        <w:rPr>
          <w:rFonts w:asciiTheme="minorEastAsia" w:eastAsiaTheme="minorEastAsia" w:hAnsiTheme="minorEastAsia"/>
          <w:bCs/>
          <w:color w:val="000000" w:themeColor="text1"/>
          <w:sz w:val="20"/>
        </w:rPr>
        <w:t>この算出方法により</w:t>
      </w:r>
      <w:r w:rsidR="00B2397A">
        <w:rPr>
          <w:rFonts w:asciiTheme="minorEastAsia" w:eastAsiaTheme="minorEastAsia" w:hAnsiTheme="minorEastAsia"/>
          <w:bCs/>
          <w:color w:val="000000" w:themeColor="text1"/>
          <w:sz w:val="20"/>
        </w:rPr>
        <w:t>,</w:t>
      </w:r>
      <w:r w:rsidR="00377CFA">
        <w:rPr>
          <w:rFonts w:asciiTheme="minorEastAsia" w:eastAsiaTheme="minorEastAsia" w:hAnsiTheme="minorEastAsia"/>
          <w:bCs/>
          <w:color w:val="000000" w:themeColor="text1"/>
          <w:sz w:val="20"/>
        </w:rPr>
        <w:t>VR</w:t>
      </w:r>
      <w:r w:rsidR="00377CFA">
        <w:rPr>
          <w:rFonts w:asciiTheme="minorEastAsia" w:eastAsiaTheme="minorEastAsia" w:hAnsiTheme="minorEastAsia" w:hint="eastAsia"/>
          <w:bCs/>
          <w:color w:val="000000" w:themeColor="text1"/>
          <w:sz w:val="20"/>
        </w:rPr>
        <w:t>酔いスコア</w:t>
      </w:r>
      <w:r w:rsidR="007D4B4C" w:rsidRPr="007D4B4C">
        <w:rPr>
          <w:rFonts w:asciiTheme="minorEastAsia" w:eastAsiaTheme="minorEastAsia" w:hAnsiTheme="minorEastAsia"/>
          <w:bCs/>
          <w:color w:val="000000" w:themeColor="text1"/>
          <w:sz w:val="20"/>
        </w:rPr>
        <w:t>の理論上の最小値は6</w:t>
      </w:r>
      <w:r w:rsidR="00B2397A">
        <w:rPr>
          <w:rFonts w:asciiTheme="minorEastAsia" w:eastAsiaTheme="minorEastAsia" w:hAnsiTheme="minorEastAsia"/>
          <w:bCs/>
          <w:color w:val="000000" w:themeColor="text1"/>
          <w:sz w:val="20"/>
        </w:rPr>
        <w:t>,</w:t>
      </w:r>
      <w:r w:rsidR="007D4B4C" w:rsidRPr="007D4B4C">
        <w:rPr>
          <w:rFonts w:asciiTheme="minorEastAsia" w:eastAsiaTheme="minorEastAsia" w:hAnsiTheme="minorEastAsia"/>
          <w:bCs/>
          <w:color w:val="000000" w:themeColor="text1"/>
          <w:sz w:val="20"/>
        </w:rPr>
        <w:t>最大値は42となる</w:t>
      </w:r>
      <w:r w:rsidR="00B2397A">
        <w:rPr>
          <w:rFonts w:asciiTheme="minorEastAsia" w:eastAsiaTheme="minorEastAsia" w:hAnsiTheme="minorEastAsia"/>
          <w:bCs/>
          <w:color w:val="000000" w:themeColor="text1"/>
          <w:sz w:val="20"/>
        </w:rPr>
        <w:t>.</w:t>
      </w:r>
      <w:ins w:id="150" w:author="作成者">
        <w:r w:rsidR="0093275A" w:rsidRPr="00562D95" w:rsidDel="0093275A">
          <w:rPr>
            <w:rFonts w:asciiTheme="minorEastAsia" w:eastAsiaTheme="minorEastAsia" w:hAnsiTheme="minorEastAsia"/>
            <w:bCs/>
            <w:color w:val="000000" w:themeColor="text1"/>
            <w:sz w:val="20"/>
          </w:rPr>
          <w:t xml:space="preserve"> </w:t>
        </w:r>
      </w:ins>
    </w:p>
    <w:p w14:paraId="1F6415F5" w14:textId="687D08E0" w:rsidR="00170AE1" w:rsidRPr="007D4B4C" w:rsidRDefault="00562D95" w:rsidP="007D4B4C">
      <w:pPr>
        <w:rPr>
          <w:rFonts w:asciiTheme="minorEastAsia" w:eastAsiaTheme="minorEastAsia" w:hAnsiTheme="minorEastAsia"/>
          <w:bCs/>
          <w:color w:val="000000" w:themeColor="text1"/>
          <w:sz w:val="20"/>
        </w:rPr>
      </w:pPr>
      <w:r w:rsidRPr="00562D95">
        <w:rPr>
          <w:rFonts w:asciiTheme="minorEastAsia" w:eastAsiaTheme="minorEastAsia" w:hAnsiTheme="minorEastAsia" w:hint="eastAsia"/>
          <w:bCs/>
          <w:color w:val="000000" w:themeColor="text1"/>
          <w:sz w:val="20"/>
        </w:rPr>
        <w:t xml:space="preserve">　</w:t>
      </w:r>
      <w:r w:rsidR="007D4B4C" w:rsidRPr="007D4B4C">
        <w:rPr>
          <w:rFonts w:asciiTheme="minorEastAsia" w:eastAsiaTheme="minorEastAsia" w:hAnsiTheme="minorEastAsia" w:hint="eastAsia"/>
          <w:bCs/>
          <w:color w:val="000000" w:themeColor="text1"/>
          <w:sz w:val="20"/>
        </w:rPr>
        <w:t>本研究における体位条件ごとのVR酔いスコアの比較結果を図</w:t>
      </w:r>
      <w:r w:rsidR="008562C1">
        <w:rPr>
          <w:rFonts w:asciiTheme="minorEastAsia" w:eastAsiaTheme="minorEastAsia" w:hAnsiTheme="minorEastAsia" w:hint="eastAsia"/>
          <w:bCs/>
          <w:color w:val="000000" w:themeColor="text1"/>
          <w:sz w:val="20"/>
        </w:rPr>
        <w:t>７</w:t>
      </w:r>
      <w:r w:rsidR="007D4B4C" w:rsidRPr="007D4B4C">
        <w:rPr>
          <w:rFonts w:asciiTheme="minorEastAsia" w:eastAsiaTheme="minorEastAsia" w:hAnsiTheme="minorEastAsia" w:hint="eastAsia"/>
          <w:bCs/>
          <w:color w:val="000000" w:themeColor="text1"/>
          <w:sz w:val="20"/>
        </w:rPr>
        <w:t>に示す</w:t>
      </w:r>
      <w:r w:rsidR="00B2397A">
        <w:rPr>
          <w:rFonts w:asciiTheme="minorEastAsia" w:eastAsiaTheme="minorEastAsia" w:hAnsiTheme="minorEastAsia" w:hint="eastAsia"/>
          <w:bCs/>
          <w:color w:val="000000" w:themeColor="text1"/>
          <w:sz w:val="20"/>
        </w:rPr>
        <w:t>.</w:t>
      </w:r>
      <w:r w:rsidR="00377CFA">
        <w:rPr>
          <w:rFonts w:asciiTheme="minorEastAsia" w:eastAsiaTheme="minorEastAsia" w:hAnsiTheme="minorEastAsia"/>
          <w:bCs/>
          <w:color w:val="000000" w:themeColor="text1"/>
          <w:sz w:val="20"/>
        </w:rPr>
        <w:t>VR</w:t>
      </w:r>
      <w:r w:rsidR="00377CFA">
        <w:rPr>
          <w:rFonts w:asciiTheme="minorEastAsia" w:eastAsiaTheme="minorEastAsia" w:hAnsiTheme="minorEastAsia" w:hint="eastAsia"/>
          <w:bCs/>
          <w:color w:val="000000" w:themeColor="text1"/>
          <w:sz w:val="20"/>
        </w:rPr>
        <w:t>酔いスコア</w:t>
      </w:r>
      <w:r w:rsidR="007D4B4C" w:rsidRPr="007D4B4C">
        <w:rPr>
          <w:rFonts w:asciiTheme="minorEastAsia" w:eastAsiaTheme="minorEastAsia" w:hAnsiTheme="minorEastAsia" w:hint="eastAsia"/>
          <w:bCs/>
          <w:color w:val="000000" w:themeColor="text1"/>
          <w:sz w:val="20"/>
        </w:rPr>
        <w:t>の平均は</w:t>
      </w:r>
      <w:r w:rsidR="00B2397A">
        <w:rPr>
          <w:rFonts w:asciiTheme="minorEastAsia" w:eastAsiaTheme="minorEastAsia" w:hAnsiTheme="minorEastAsia" w:hint="eastAsia"/>
          <w:bCs/>
          <w:color w:val="000000" w:themeColor="text1"/>
          <w:sz w:val="20"/>
        </w:rPr>
        <w:t>,</w:t>
      </w:r>
      <w:r w:rsidR="007D4B4C" w:rsidRPr="007D4B4C">
        <w:rPr>
          <w:rFonts w:asciiTheme="minorEastAsia" w:eastAsiaTheme="minorEastAsia" w:hAnsiTheme="minorEastAsia" w:hint="eastAsia"/>
          <w:bCs/>
          <w:color w:val="000000" w:themeColor="text1"/>
          <w:sz w:val="20"/>
        </w:rPr>
        <w:t>座位が 12.92</w:t>
      </w:r>
      <w:r w:rsidR="00B2397A">
        <w:rPr>
          <w:rFonts w:asciiTheme="minorEastAsia" w:eastAsiaTheme="minorEastAsia" w:hAnsiTheme="minorEastAsia" w:hint="eastAsia"/>
          <w:bCs/>
          <w:color w:val="000000" w:themeColor="text1"/>
          <w:sz w:val="20"/>
        </w:rPr>
        <w:t>,</w:t>
      </w:r>
      <w:r w:rsidR="007D4B4C" w:rsidRPr="007D4B4C">
        <w:rPr>
          <w:rFonts w:asciiTheme="minorEastAsia" w:eastAsiaTheme="minorEastAsia" w:hAnsiTheme="minorEastAsia" w:hint="eastAsia"/>
          <w:bCs/>
          <w:color w:val="000000" w:themeColor="text1"/>
          <w:sz w:val="20"/>
        </w:rPr>
        <w:t>半座位が 15.0</w:t>
      </w:r>
      <w:r w:rsidR="00B2397A">
        <w:rPr>
          <w:rFonts w:asciiTheme="minorEastAsia" w:eastAsiaTheme="minorEastAsia" w:hAnsiTheme="minorEastAsia" w:hint="eastAsia"/>
          <w:bCs/>
          <w:color w:val="000000" w:themeColor="text1"/>
          <w:sz w:val="20"/>
        </w:rPr>
        <w:t>,</w:t>
      </w:r>
      <w:r w:rsidR="007D4B4C" w:rsidRPr="007D4B4C">
        <w:rPr>
          <w:rFonts w:asciiTheme="minorEastAsia" w:eastAsiaTheme="minorEastAsia" w:hAnsiTheme="minorEastAsia" w:hint="eastAsia"/>
          <w:bCs/>
          <w:color w:val="000000" w:themeColor="text1"/>
          <w:sz w:val="20"/>
        </w:rPr>
        <w:t>仰臥位が 17.17であった</w:t>
      </w:r>
      <w:r w:rsidR="00B2397A">
        <w:rPr>
          <w:rFonts w:asciiTheme="minorEastAsia" w:eastAsiaTheme="minorEastAsia" w:hAnsiTheme="minorEastAsia" w:hint="eastAsia"/>
          <w:bCs/>
          <w:color w:val="000000" w:themeColor="text1"/>
          <w:sz w:val="20"/>
        </w:rPr>
        <w:t>.</w:t>
      </w:r>
      <w:r w:rsidR="007D4B4C" w:rsidRPr="007D4B4C">
        <w:rPr>
          <w:rFonts w:asciiTheme="minorEastAsia" w:eastAsiaTheme="minorEastAsia" w:hAnsiTheme="minorEastAsia" w:hint="eastAsia"/>
          <w:bCs/>
          <w:color w:val="000000" w:themeColor="text1"/>
          <w:sz w:val="20"/>
        </w:rPr>
        <w:t>平均値の推移を見ると</w:t>
      </w:r>
      <w:r w:rsidR="00B2397A">
        <w:rPr>
          <w:rFonts w:asciiTheme="minorEastAsia" w:eastAsiaTheme="minorEastAsia" w:hAnsiTheme="minorEastAsia" w:hint="eastAsia"/>
          <w:bCs/>
          <w:color w:val="000000" w:themeColor="text1"/>
          <w:sz w:val="20"/>
        </w:rPr>
        <w:t>,</w:t>
      </w:r>
      <w:r w:rsidR="007D4B4C" w:rsidRPr="007D4B4C">
        <w:rPr>
          <w:rFonts w:asciiTheme="minorEastAsia" w:eastAsiaTheme="minorEastAsia" w:hAnsiTheme="minorEastAsia" w:hint="eastAsia"/>
          <w:bCs/>
          <w:color w:val="000000" w:themeColor="text1"/>
          <w:sz w:val="20"/>
        </w:rPr>
        <w:t>背中角度が小さくなり体幹が寝た状態に近づくほどVR酔いスコアが増加する傾向がみ</w:t>
      </w:r>
      <w:r w:rsidR="007D4B4C" w:rsidRPr="007D4B4C">
        <w:rPr>
          <w:rFonts w:asciiTheme="minorEastAsia" w:eastAsiaTheme="minorEastAsia" w:hAnsiTheme="minorEastAsia" w:hint="eastAsia"/>
          <w:bCs/>
          <w:color w:val="000000" w:themeColor="text1"/>
          <w:sz w:val="20"/>
        </w:rPr>
        <w:t>られた</w:t>
      </w:r>
      <w:r w:rsidR="00B2397A">
        <w:rPr>
          <w:rFonts w:asciiTheme="minorEastAsia" w:eastAsiaTheme="minorEastAsia" w:hAnsiTheme="minorEastAsia" w:hint="eastAsia"/>
          <w:bCs/>
          <w:color w:val="000000" w:themeColor="text1"/>
          <w:sz w:val="20"/>
        </w:rPr>
        <w:t>.</w:t>
      </w:r>
    </w:p>
    <w:p w14:paraId="00F7088B" w14:textId="00DB04C1" w:rsidR="001B4A74" w:rsidRDefault="007D4B4C" w:rsidP="00562D95">
      <w:pPr>
        <w:rPr>
          <w:rFonts w:asciiTheme="minorEastAsia" w:eastAsiaTheme="minorEastAsia" w:hAnsiTheme="minorEastAsia"/>
          <w:bCs/>
          <w:color w:val="000000" w:themeColor="text1"/>
          <w:sz w:val="20"/>
        </w:rPr>
      </w:pPr>
      <w:r w:rsidRPr="007D4B4C">
        <w:rPr>
          <w:rFonts w:asciiTheme="minorEastAsia" w:eastAsiaTheme="minorEastAsia" w:hAnsiTheme="minorEastAsia" w:hint="eastAsia"/>
          <w:bCs/>
          <w:color w:val="000000" w:themeColor="text1"/>
          <w:sz w:val="20"/>
        </w:rPr>
        <w:t xml:space="preserve">　しかし</w:t>
      </w:r>
      <w:r w:rsidR="00B2397A">
        <w:rPr>
          <w:rFonts w:asciiTheme="minorEastAsia" w:eastAsiaTheme="minorEastAsia" w:hAnsiTheme="minorEastAsia" w:hint="eastAsia"/>
          <w:bCs/>
          <w:color w:val="000000" w:themeColor="text1"/>
          <w:sz w:val="20"/>
        </w:rPr>
        <w:t>,</w:t>
      </w:r>
      <w:r w:rsidRPr="007D4B4C">
        <w:rPr>
          <w:rFonts w:asciiTheme="minorEastAsia" w:eastAsiaTheme="minorEastAsia" w:hAnsiTheme="minorEastAsia" w:hint="eastAsia"/>
          <w:bCs/>
          <w:color w:val="000000" w:themeColor="text1"/>
          <w:sz w:val="20"/>
        </w:rPr>
        <w:t>一元配置分散分析の結果</w:t>
      </w:r>
      <w:r w:rsidR="00B2397A">
        <w:rPr>
          <w:rFonts w:asciiTheme="minorEastAsia" w:eastAsiaTheme="minorEastAsia" w:hAnsiTheme="minorEastAsia" w:hint="eastAsia"/>
          <w:bCs/>
          <w:color w:val="000000" w:themeColor="text1"/>
          <w:sz w:val="20"/>
        </w:rPr>
        <w:t>,</w:t>
      </w:r>
      <w:r w:rsidRPr="007D4B4C">
        <w:rPr>
          <w:rFonts w:asciiTheme="minorEastAsia" w:eastAsiaTheme="minorEastAsia" w:hAnsiTheme="minorEastAsia" w:hint="eastAsia"/>
          <w:bCs/>
          <w:color w:val="000000" w:themeColor="text1"/>
          <w:sz w:val="20"/>
        </w:rPr>
        <w:t>VR酔いスコアに統計的な有意差は認められなかった（F(2,33)</w:t>
      </w:r>
      <w:r w:rsidR="00E45436">
        <w:rPr>
          <w:rFonts w:asciiTheme="minorEastAsia" w:eastAsiaTheme="minorEastAsia" w:hAnsiTheme="minorEastAsia"/>
          <w:bCs/>
          <w:color w:val="000000" w:themeColor="text1"/>
          <w:sz w:val="20"/>
        </w:rPr>
        <w:t xml:space="preserve"> </w:t>
      </w:r>
      <w:r w:rsidRPr="007D4B4C">
        <w:rPr>
          <w:rFonts w:asciiTheme="minorEastAsia" w:eastAsiaTheme="minorEastAsia" w:hAnsiTheme="minorEastAsia" w:hint="eastAsia"/>
          <w:bCs/>
          <w:color w:val="000000" w:themeColor="text1"/>
          <w:sz w:val="20"/>
        </w:rPr>
        <w:t>=</w:t>
      </w:r>
      <w:r w:rsidR="00E45436">
        <w:rPr>
          <w:rFonts w:asciiTheme="minorEastAsia" w:eastAsiaTheme="minorEastAsia" w:hAnsiTheme="minorEastAsia"/>
          <w:bCs/>
          <w:color w:val="000000" w:themeColor="text1"/>
          <w:sz w:val="20"/>
        </w:rPr>
        <w:t xml:space="preserve"> </w:t>
      </w:r>
      <w:r w:rsidRPr="007D4B4C">
        <w:rPr>
          <w:rFonts w:asciiTheme="minorEastAsia" w:eastAsiaTheme="minorEastAsia" w:hAnsiTheme="minorEastAsia" w:hint="eastAsia"/>
          <w:bCs/>
          <w:color w:val="000000" w:themeColor="text1"/>
          <w:sz w:val="20"/>
        </w:rPr>
        <w:t>0.71,p</w:t>
      </w:r>
      <w:r w:rsidR="00E45436">
        <w:rPr>
          <w:rFonts w:asciiTheme="minorEastAsia" w:eastAsiaTheme="minorEastAsia" w:hAnsiTheme="minorEastAsia"/>
          <w:bCs/>
          <w:color w:val="000000" w:themeColor="text1"/>
          <w:sz w:val="20"/>
        </w:rPr>
        <w:t xml:space="preserve"> </w:t>
      </w:r>
      <w:r w:rsidRPr="007D4B4C">
        <w:rPr>
          <w:rFonts w:asciiTheme="minorEastAsia" w:eastAsiaTheme="minorEastAsia" w:hAnsiTheme="minorEastAsia" w:hint="eastAsia"/>
          <w:bCs/>
          <w:color w:val="000000" w:themeColor="text1"/>
          <w:sz w:val="20"/>
        </w:rPr>
        <w:t>=</w:t>
      </w:r>
      <w:r w:rsidR="00E45436">
        <w:rPr>
          <w:rFonts w:asciiTheme="minorEastAsia" w:eastAsiaTheme="minorEastAsia" w:hAnsiTheme="minorEastAsia"/>
          <w:bCs/>
          <w:color w:val="000000" w:themeColor="text1"/>
          <w:sz w:val="20"/>
        </w:rPr>
        <w:t xml:space="preserve"> </w:t>
      </w:r>
      <w:r w:rsidRPr="007D4B4C">
        <w:rPr>
          <w:rFonts w:asciiTheme="minorEastAsia" w:eastAsiaTheme="minorEastAsia" w:hAnsiTheme="minorEastAsia" w:hint="eastAsia"/>
          <w:bCs/>
          <w:color w:val="000000" w:themeColor="text1"/>
          <w:sz w:val="20"/>
        </w:rPr>
        <w:t>0.498）</w:t>
      </w:r>
      <w:r w:rsidR="00B2397A">
        <w:rPr>
          <w:rFonts w:asciiTheme="minorEastAsia" w:eastAsiaTheme="minorEastAsia" w:hAnsiTheme="minorEastAsia" w:hint="eastAsia"/>
          <w:bCs/>
          <w:color w:val="000000" w:themeColor="text1"/>
          <w:sz w:val="20"/>
        </w:rPr>
        <w:t>.</w:t>
      </w:r>
      <w:r w:rsidRPr="007D4B4C">
        <w:rPr>
          <w:rFonts w:asciiTheme="minorEastAsia" w:eastAsiaTheme="minorEastAsia" w:hAnsiTheme="minorEastAsia" w:hint="eastAsia"/>
          <w:bCs/>
          <w:color w:val="000000" w:themeColor="text1"/>
          <w:sz w:val="20"/>
        </w:rPr>
        <w:t>以上のことから</w:t>
      </w:r>
      <w:r w:rsidR="00B2397A">
        <w:rPr>
          <w:rFonts w:asciiTheme="minorEastAsia" w:eastAsiaTheme="minorEastAsia" w:hAnsiTheme="minorEastAsia" w:hint="eastAsia"/>
          <w:bCs/>
          <w:color w:val="000000" w:themeColor="text1"/>
          <w:sz w:val="20"/>
        </w:rPr>
        <w:t>,</w:t>
      </w:r>
      <w:r w:rsidRPr="007D4B4C">
        <w:rPr>
          <w:rFonts w:asciiTheme="minorEastAsia" w:eastAsiaTheme="minorEastAsia" w:hAnsiTheme="minorEastAsia" w:hint="eastAsia"/>
          <w:bCs/>
          <w:color w:val="000000" w:themeColor="text1"/>
          <w:sz w:val="20"/>
        </w:rPr>
        <w:t>本</w:t>
      </w:r>
      <w:r w:rsidR="00B214A1">
        <w:rPr>
          <w:rFonts w:asciiTheme="minorEastAsia" w:eastAsiaTheme="minorEastAsia" w:hAnsiTheme="minorEastAsia" w:hint="eastAsia"/>
          <w:bCs/>
          <w:color w:val="000000" w:themeColor="text1"/>
          <w:sz w:val="20"/>
        </w:rPr>
        <w:t>実験</w:t>
      </w:r>
      <w:r w:rsidRPr="007D4B4C">
        <w:rPr>
          <w:rFonts w:asciiTheme="minorEastAsia" w:eastAsiaTheme="minorEastAsia" w:hAnsiTheme="minorEastAsia" w:hint="eastAsia"/>
          <w:bCs/>
          <w:color w:val="000000" w:themeColor="text1"/>
          <w:sz w:val="20"/>
        </w:rPr>
        <w:t>の条件下においては</w:t>
      </w:r>
      <w:r w:rsidR="00B2397A">
        <w:rPr>
          <w:rFonts w:asciiTheme="minorEastAsia" w:eastAsiaTheme="minorEastAsia" w:hAnsiTheme="minorEastAsia" w:hint="eastAsia"/>
          <w:bCs/>
          <w:color w:val="000000" w:themeColor="text1"/>
          <w:sz w:val="20"/>
        </w:rPr>
        <w:t>,</w:t>
      </w:r>
      <w:r w:rsidRPr="007D4B4C">
        <w:rPr>
          <w:rFonts w:asciiTheme="minorEastAsia" w:eastAsiaTheme="minorEastAsia" w:hAnsiTheme="minorEastAsia" w:hint="eastAsia"/>
          <w:bCs/>
          <w:color w:val="000000" w:themeColor="text1"/>
          <w:sz w:val="20"/>
        </w:rPr>
        <w:t>背中角度の変動が主観的なVR酔いの強さに及ぼす影響は</w:t>
      </w:r>
      <w:r w:rsidR="00B2397A">
        <w:rPr>
          <w:rFonts w:asciiTheme="minorEastAsia" w:eastAsiaTheme="minorEastAsia" w:hAnsiTheme="minorEastAsia" w:hint="eastAsia"/>
          <w:bCs/>
          <w:color w:val="000000" w:themeColor="text1"/>
          <w:sz w:val="20"/>
        </w:rPr>
        <w:t>,</w:t>
      </w:r>
      <w:r w:rsidRPr="007D4B4C">
        <w:rPr>
          <w:rFonts w:asciiTheme="minorEastAsia" w:eastAsiaTheme="minorEastAsia" w:hAnsiTheme="minorEastAsia" w:hint="eastAsia"/>
          <w:bCs/>
          <w:color w:val="000000" w:themeColor="text1"/>
          <w:sz w:val="20"/>
        </w:rPr>
        <w:t>統計的に明確なものとは言えないことが示唆された</w:t>
      </w:r>
      <w:r w:rsidR="00B2397A">
        <w:rPr>
          <w:rFonts w:asciiTheme="minorEastAsia" w:eastAsiaTheme="minorEastAsia" w:hAnsiTheme="minorEastAsia" w:hint="eastAsia"/>
          <w:bCs/>
          <w:color w:val="000000" w:themeColor="text1"/>
          <w:sz w:val="20"/>
        </w:rPr>
        <w:t>.</w:t>
      </w:r>
      <w:r w:rsidRPr="007D4B4C">
        <w:rPr>
          <w:rFonts w:asciiTheme="minorEastAsia" w:eastAsiaTheme="minorEastAsia" w:hAnsiTheme="minorEastAsia" w:hint="eastAsia"/>
          <w:bCs/>
          <w:color w:val="000000" w:themeColor="text1"/>
          <w:sz w:val="20"/>
        </w:rPr>
        <w:t>ただし</w:t>
      </w:r>
      <w:r w:rsidR="00B2397A">
        <w:rPr>
          <w:rFonts w:asciiTheme="minorEastAsia" w:eastAsiaTheme="minorEastAsia" w:hAnsiTheme="minorEastAsia" w:hint="eastAsia"/>
          <w:bCs/>
          <w:color w:val="000000" w:themeColor="text1"/>
          <w:sz w:val="20"/>
        </w:rPr>
        <w:t>,</w:t>
      </w:r>
      <w:r w:rsidRPr="007D4B4C">
        <w:rPr>
          <w:rFonts w:asciiTheme="minorEastAsia" w:eastAsiaTheme="minorEastAsia" w:hAnsiTheme="minorEastAsia" w:hint="eastAsia"/>
          <w:bCs/>
          <w:color w:val="000000" w:themeColor="text1"/>
          <w:sz w:val="20"/>
        </w:rPr>
        <w:t>平均値の順序は「座位 ＜ 半座位 ＜ 仰臥位」と一貫しており</w:t>
      </w:r>
      <w:r w:rsidR="00B2397A">
        <w:rPr>
          <w:rFonts w:asciiTheme="minorEastAsia" w:eastAsiaTheme="minorEastAsia" w:hAnsiTheme="minorEastAsia" w:hint="eastAsia"/>
          <w:bCs/>
          <w:color w:val="000000" w:themeColor="text1"/>
          <w:sz w:val="20"/>
        </w:rPr>
        <w:t>,</w:t>
      </w:r>
      <w:r w:rsidRPr="007D4B4C">
        <w:rPr>
          <w:rFonts w:asciiTheme="minorEastAsia" w:eastAsiaTheme="minorEastAsia" w:hAnsiTheme="minorEastAsia" w:hint="eastAsia"/>
          <w:bCs/>
          <w:color w:val="000000" w:themeColor="text1"/>
          <w:sz w:val="20"/>
        </w:rPr>
        <w:t>サンプルサイズの拡大やVRコンテンツの曝露時間の調整により</w:t>
      </w:r>
      <w:r w:rsidR="00B2397A">
        <w:rPr>
          <w:rFonts w:asciiTheme="minorEastAsia" w:eastAsiaTheme="minorEastAsia" w:hAnsiTheme="minorEastAsia" w:hint="eastAsia"/>
          <w:bCs/>
          <w:color w:val="000000" w:themeColor="text1"/>
          <w:sz w:val="20"/>
        </w:rPr>
        <w:t>,</w:t>
      </w:r>
      <w:r w:rsidRPr="007D4B4C">
        <w:rPr>
          <w:rFonts w:asciiTheme="minorEastAsia" w:eastAsiaTheme="minorEastAsia" w:hAnsiTheme="minorEastAsia" w:hint="eastAsia"/>
          <w:bCs/>
          <w:color w:val="000000" w:themeColor="text1"/>
          <w:sz w:val="20"/>
        </w:rPr>
        <w:t>異なる結果が得られる可能性も残されている</w:t>
      </w:r>
      <w:r w:rsidR="00B2397A">
        <w:rPr>
          <w:rFonts w:asciiTheme="minorEastAsia" w:eastAsiaTheme="minorEastAsia" w:hAnsiTheme="minorEastAsia" w:hint="eastAsia"/>
          <w:bCs/>
          <w:color w:val="000000" w:themeColor="text1"/>
          <w:sz w:val="20"/>
        </w:rPr>
        <w:t>.</w:t>
      </w:r>
    </w:p>
    <w:p w14:paraId="4FD5C8CE" w14:textId="3689003B" w:rsidR="008F093D" w:rsidRDefault="008F093D" w:rsidP="00562D95">
      <w:pPr>
        <w:rPr>
          <w:rFonts w:asciiTheme="minorEastAsia" w:eastAsiaTheme="minorEastAsia" w:hAnsiTheme="minorEastAsia"/>
          <w:bCs/>
          <w:color w:val="000000" w:themeColor="text1"/>
          <w:sz w:val="20"/>
        </w:rPr>
      </w:pPr>
      <w:r>
        <w:rPr>
          <w:rFonts w:asciiTheme="minorEastAsia" w:eastAsiaTheme="minorEastAsia" w:hAnsiTheme="minorEastAsia" w:hint="eastAsia"/>
          <w:bCs/>
          <w:noProof/>
          <w:color w:val="000000" w:themeColor="text1"/>
          <w:sz w:val="20"/>
        </w:rPr>
        <mc:AlternateContent>
          <mc:Choice Requires="wpg">
            <w:drawing>
              <wp:inline distT="0" distB="0" distL="0" distR="0" wp14:anchorId="40DAAE0D" wp14:editId="1E6F60C5">
                <wp:extent cx="2942590" cy="2776654"/>
                <wp:effectExtent l="0" t="0" r="3810" b="5080"/>
                <wp:docPr id="624605700" name="グループ化 6"/>
                <wp:cNvGraphicFramePr/>
                <a:graphic xmlns:a="http://schemas.openxmlformats.org/drawingml/2006/main">
                  <a:graphicData uri="http://schemas.microsoft.com/office/word/2010/wordprocessingGroup">
                    <wpg:wgp>
                      <wpg:cNvGrpSpPr/>
                      <wpg:grpSpPr>
                        <a:xfrm>
                          <a:off x="0" y="0"/>
                          <a:ext cx="2942590" cy="2776654"/>
                          <a:chOff x="-414970" y="-1130693"/>
                          <a:chExt cx="3331229" cy="3061410"/>
                        </a:xfrm>
                      </wpg:grpSpPr>
                      <wps:wsp>
                        <wps:cNvPr id="1151604953" name="テキスト ボックス 5"/>
                        <wps:cNvSpPr txBox="1"/>
                        <wps:spPr>
                          <a:xfrm>
                            <a:off x="-299836" y="1448035"/>
                            <a:ext cx="3216095" cy="482682"/>
                          </a:xfrm>
                          <a:prstGeom prst="rect">
                            <a:avLst/>
                          </a:prstGeom>
                          <a:solidFill>
                            <a:schemeClr val="lt1"/>
                          </a:solidFill>
                          <a:ln w="6350">
                            <a:noFill/>
                          </a:ln>
                        </wps:spPr>
                        <wps:txbx>
                          <w:txbxContent>
                            <w:p w14:paraId="35A92F51" w14:textId="77777777" w:rsidR="00806123" w:rsidRDefault="00806123" w:rsidP="008F093D">
                              <w:pPr>
                                <w:jc w:val="center"/>
                                <w:rPr>
                                  <w:ins w:id="151" w:author="作成者"/>
                                  <w:sz w:val="20"/>
                                  <w:szCs w:val="20"/>
                                </w:rPr>
                              </w:pPr>
                              <w:r w:rsidRPr="00450790">
                                <w:rPr>
                                  <w:rFonts w:hint="eastAsia"/>
                                  <w:sz w:val="20"/>
                                  <w:szCs w:val="20"/>
                                </w:rPr>
                                <w:t>図</w:t>
                              </w:r>
                              <w:r>
                                <w:rPr>
                                  <w:rFonts w:hint="eastAsia"/>
                                  <w:sz w:val="20"/>
                                  <w:szCs w:val="20"/>
                                </w:rPr>
                                <w:t>７</w:t>
                              </w:r>
                              <w:r>
                                <w:rPr>
                                  <w:sz w:val="20"/>
                                  <w:szCs w:val="20"/>
                                </w:rPr>
                                <w:t xml:space="preserve"> </w:t>
                              </w:r>
                              <w:r>
                                <w:rPr>
                                  <w:rFonts w:hint="eastAsia"/>
                                  <w:sz w:val="20"/>
                                  <w:szCs w:val="20"/>
                                </w:rPr>
                                <w:t>体位条件別の</w:t>
                              </w:r>
                              <w:r>
                                <w:rPr>
                                  <w:sz w:val="20"/>
                                  <w:szCs w:val="20"/>
                                </w:rPr>
                                <w:t>VR</w:t>
                              </w:r>
                              <w:r>
                                <w:rPr>
                                  <w:rFonts w:hint="eastAsia"/>
                                  <w:sz w:val="20"/>
                                  <w:szCs w:val="20"/>
                                </w:rPr>
                                <w:t>酔いスコアの比較</w:t>
                              </w:r>
                            </w:p>
                            <w:p w14:paraId="53EC0A95" w14:textId="2ECB9EB6" w:rsidR="00937376" w:rsidRPr="00450790" w:rsidRDefault="00937376" w:rsidP="008F093D">
                              <w:pPr>
                                <w:jc w:val="center"/>
                                <w:rPr>
                                  <w:sz w:val="20"/>
                                  <w:szCs w:val="20"/>
                                </w:rPr>
                              </w:pPr>
                              <w:ins w:id="152" w:author="作成者">
                                <w:r>
                                  <w:rPr>
                                    <w:sz w:val="20"/>
                                    <w:szCs w:val="20"/>
                                  </w:rPr>
                                  <w:t xml:space="preserve">Fig.7 </w:t>
                                </w:r>
                                <w:r w:rsidRPr="00937376">
                                  <w:rPr>
                                    <w:sz w:val="20"/>
                                    <w:szCs w:val="20"/>
                                  </w:rPr>
                                  <w:t>VR sickness scores by posture condition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60286810" name="図 9"/>
                          <pic:cNvPicPr>
                            <a:picLocks noChangeAspect="1"/>
                          </pic:cNvPicPr>
                        </pic:nvPicPr>
                        <pic:blipFill>
                          <a:blip r:embed="rId26" cstate="print">
                            <a:extLst>
                              <a:ext uri="{28A0092B-C50C-407E-A947-70E740481C1C}">
                                <a14:useLocalDpi xmlns:a14="http://schemas.microsoft.com/office/drawing/2010/main"/>
                              </a:ext>
                            </a:extLst>
                          </a:blip>
                          <a:srcRect/>
                          <a:stretch/>
                        </pic:blipFill>
                        <pic:spPr>
                          <a:xfrm>
                            <a:off x="-414970" y="-1130693"/>
                            <a:ext cx="3327449" cy="2578931"/>
                          </a:xfrm>
                          <a:prstGeom prst="rect">
                            <a:avLst/>
                          </a:prstGeom>
                        </pic:spPr>
                      </pic:pic>
                    </wpg:wgp>
                  </a:graphicData>
                </a:graphic>
              </wp:inline>
            </w:drawing>
          </mc:Choice>
          <mc:Fallback>
            <w:pict>
              <v:group w14:anchorId="40DAAE0D" id="_x0000_s1047" style="width:231.7pt;height:218.65pt;mso-position-horizontal-relative:char;mso-position-vertical-relative:line" coordorigin="-4149,-11306" coordsize="33312,306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">
                <v:shape id="テキスト ボックス 5" o:spid="_x0000_s1048" type="#_x0000_t202" style="position:absolute;left:-2998;top:14480;width:32160;height:48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" fillcolor="white [3201]" stroked="f" strokeweight=".5pt">
                  <v:textbox inset="0,0,0,0">
                    <w:txbxContent>
                      <w:p w14:paraId="35A92F51" w14:textId="77777777" w:rsidR="00806123" w:rsidRDefault="00806123" w:rsidP="008F093D">
                        <w:pPr>
                          <w:jc w:val="center"/>
                          <w:rPr>
                            <w:ins w:id="142" w:author="作成者"/>
                            <w:sz w:val="20"/>
                            <w:szCs w:val="20"/>
                          </w:rPr>
                        </w:pPr>
                        <w:r w:rsidRPr="00450790">
                          <w:rPr>
                            <w:rFonts w:hint="eastAsia"/>
                            <w:sz w:val="20"/>
                            <w:szCs w:val="20"/>
                          </w:rPr>
                          <w:t>図</w:t>
                        </w:r>
                        <w:r>
                          <w:rPr>
                            <w:rFonts w:hint="eastAsia"/>
                            <w:sz w:val="20"/>
                            <w:szCs w:val="20"/>
                          </w:rPr>
                          <w:t>７</w:t>
                        </w:r>
                        <w:r>
                          <w:rPr>
                            <w:sz w:val="20"/>
                            <w:szCs w:val="20"/>
                          </w:rPr>
                          <w:t xml:space="preserve"> </w:t>
                        </w:r>
                        <w:r>
                          <w:rPr>
                            <w:rFonts w:hint="eastAsia"/>
                            <w:sz w:val="20"/>
                            <w:szCs w:val="20"/>
                          </w:rPr>
                          <w:t>体位条件別の</w:t>
                        </w:r>
                        <w:r>
                          <w:rPr>
                            <w:sz w:val="20"/>
                            <w:szCs w:val="20"/>
                          </w:rPr>
                          <w:t>VR</w:t>
                        </w:r>
                        <w:r>
                          <w:rPr>
                            <w:rFonts w:hint="eastAsia"/>
                            <w:sz w:val="20"/>
                            <w:szCs w:val="20"/>
                          </w:rPr>
                          <w:t>酔いスコアの比較</w:t>
                        </w:r>
                      </w:p>
                      <w:p w14:paraId="53EC0A95" w14:textId="2ECB9EB6" w:rsidR="00937376" w:rsidRPr="00450790" w:rsidRDefault="00937376" w:rsidP="008F093D">
                        <w:pPr>
                          <w:jc w:val="center"/>
                          <w:rPr>
                            <w:sz w:val="20"/>
                            <w:szCs w:val="20"/>
                          </w:rPr>
                        </w:pPr>
                        <w:ins w:id="143" w:author="作成者">
                          <w:r>
                            <w:rPr>
                              <w:sz w:val="20"/>
                              <w:szCs w:val="20"/>
                            </w:rPr>
                            <w:t xml:space="preserve">Fig.7 </w:t>
                          </w:r>
                          <w:r w:rsidRPr="00937376">
                            <w:rPr>
                              <w:sz w:val="20"/>
                              <w:szCs w:val="20"/>
                            </w:rPr>
                            <w:t>VR sickness scores by posture condition</w:t>
                          </w:r>
                        </w:ins>
                      </w:p>
                    </w:txbxContent>
                  </v:textbox>
                </v:shape>
                <v:shape id="図 9" o:spid="_x0000_s1049" type="#_x0000_t75" style="position:absolute;left:-4149;top:-11306;width:33273;height:25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">
                  <v:imagedata r:id="rId27" o:title=""/>
                </v:shape>
                <w10:anchorlock/>
              </v:group>
            </w:pict>
          </mc:Fallback>
        </mc:AlternateContent>
      </w:r>
    </w:p>
    <w:p w14:paraId="30ADD45A" w14:textId="0F267762" w:rsidR="00D82872" w:rsidRDefault="00D82872" w:rsidP="00160F91">
      <w:pPr>
        <w:rPr>
          <w:rFonts w:asciiTheme="minorEastAsia" w:eastAsiaTheme="minorEastAsia" w:hAnsiTheme="minorEastAsia"/>
          <w:bCs/>
          <w:color w:val="000000" w:themeColor="text1"/>
          <w:sz w:val="20"/>
        </w:rPr>
      </w:pPr>
    </w:p>
    <w:p w14:paraId="1913DB2F" w14:textId="75BE3D4E" w:rsidR="00133842" w:rsidRDefault="00D82872" w:rsidP="00160F91">
      <w:pPr>
        <w:rPr>
          <w:rFonts w:asciiTheme="minorEastAsia" w:eastAsiaTheme="minorEastAsia" w:hAnsiTheme="minorEastAsia"/>
          <w:bCs/>
          <w:color w:val="000000" w:themeColor="text1"/>
          <w:sz w:val="20"/>
        </w:rPr>
      </w:pPr>
      <w:r>
        <w:rPr>
          <w:rFonts w:asciiTheme="minorEastAsia" w:eastAsiaTheme="minorEastAsia" w:hAnsiTheme="minorEastAsia" w:hint="eastAsia"/>
          <w:bCs/>
          <w:color w:val="000000" w:themeColor="text1"/>
          <w:sz w:val="20"/>
        </w:rPr>
        <w:t xml:space="preserve">　右手</w:t>
      </w:r>
      <w:r w:rsidRPr="00D82872">
        <w:rPr>
          <w:rFonts w:asciiTheme="minorEastAsia" w:eastAsiaTheme="minorEastAsia" w:hAnsiTheme="minorEastAsia"/>
          <w:bCs/>
          <w:color w:val="000000" w:themeColor="text1"/>
          <w:sz w:val="20"/>
        </w:rPr>
        <w:t>コントローラの操作特性を定量化するために</w:t>
      </w:r>
      <w:r w:rsidR="008F3703">
        <w:rPr>
          <w:rFonts w:asciiTheme="minorEastAsia" w:eastAsiaTheme="minorEastAsia" w:hAnsiTheme="minorEastAsia"/>
          <w:bCs/>
          <w:color w:val="000000" w:themeColor="text1"/>
          <w:sz w:val="20"/>
        </w:rPr>
        <w:t>,</w:t>
      </w:r>
      <w:r w:rsidRPr="00D82872">
        <w:rPr>
          <w:rFonts w:asciiTheme="minorEastAsia" w:eastAsiaTheme="minorEastAsia" w:hAnsiTheme="minorEastAsia"/>
          <w:bCs/>
          <w:color w:val="000000" w:themeColor="text1"/>
          <w:sz w:val="20"/>
        </w:rPr>
        <w:t>以下の指標を算出した</w:t>
      </w:r>
      <w:r w:rsidR="008F3703">
        <w:rPr>
          <w:rFonts w:asciiTheme="minorEastAsia" w:eastAsiaTheme="minorEastAsia" w:hAnsiTheme="minorEastAsia"/>
          <w:bCs/>
          <w:color w:val="000000" w:themeColor="text1"/>
          <w:sz w:val="20"/>
        </w:rPr>
        <w:t>.</w:t>
      </w:r>
      <w:r w:rsidR="004558D2" w:rsidRPr="004558D2">
        <w:rPr>
          <w:rFonts w:asciiTheme="minorEastAsia" w:eastAsiaTheme="minorEastAsia" w:hAnsiTheme="minorEastAsia"/>
          <w:bCs/>
          <w:color w:val="000000" w:themeColor="text1"/>
          <w:sz w:val="20"/>
        </w:rPr>
        <w:t>各サンプルの位置</w:t>
      </w:r>
      <m:oMath>
        <m:sSub>
          <m:sSubPr>
            <m:ctrlPr>
              <w:rPr>
                <w:rFonts w:ascii="Cambria Math" w:hAnsi="Cambria Math"/>
                <w:i/>
                <w:szCs w:val="21"/>
              </w:rPr>
            </m:ctrlPr>
          </m:sSubPr>
          <m:e>
            <m:r>
              <w:rPr>
                <w:rFonts w:ascii="Cambria Math" w:hAnsi="Cambria Math"/>
                <w:szCs w:val="21"/>
              </w:rPr>
              <m:t>p</m:t>
            </m:r>
          </m:e>
          <m:sub>
            <m:r>
              <w:rPr>
                <w:rFonts w:ascii="Cambria Math" w:hAnsi="Cambria Math"/>
                <w:szCs w:val="21"/>
              </w:rPr>
              <m:t>i</m:t>
            </m:r>
          </m:sub>
        </m:sSub>
      </m:oMath>
      <w:r w:rsidR="004558D2" w:rsidRPr="004558D2">
        <w:rPr>
          <w:rFonts w:asciiTheme="minorEastAsia" w:eastAsiaTheme="minorEastAsia" w:hAnsiTheme="minorEastAsia"/>
          <w:bCs/>
          <w:color w:val="000000" w:themeColor="text1"/>
          <w:sz w:val="20"/>
        </w:rPr>
        <w:t>を</w:t>
      </w:r>
      <w:r w:rsidR="008F3703">
        <w:rPr>
          <w:rFonts w:asciiTheme="minorEastAsia" w:eastAsiaTheme="minorEastAsia" w:hAnsiTheme="minorEastAsia"/>
          <w:bCs/>
          <w:color w:val="000000" w:themeColor="text1"/>
          <w:sz w:val="20"/>
        </w:rPr>
        <w:t>,</w:t>
      </w:r>
      <w:r w:rsidR="004558D2" w:rsidRPr="004558D2">
        <w:rPr>
          <w:rFonts w:asciiTheme="minorEastAsia" w:eastAsiaTheme="minorEastAsia" w:hAnsiTheme="minorEastAsia"/>
          <w:bCs/>
          <w:color w:val="000000" w:themeColor="text1"/>
          <w:sz w:val="20"/>
        </w:rPr>
        <w:t>タイムスタンプを</w:t>
      </w:r>
      <m:oMath>
        <m:sSub>
          <m:sSubPr>
            <m:ctrlPr>
              <w:rPr>
                <w:rFonts w:ascii="Cambria Math" w:hAnsi="Cambria Math"/>
                <w:i/>
                <w:szCs w:val="21"/>
              </w:rPr>
            </m:ctrlPr>
          </m:sSubPr>
          <m:e>
            <m:r>
              <w:rPr>
                <w:rFonts w:ascii="Cambria Math" w:hAnsi="Cambria Math"/>
                <w:szCs w:val="21"/>
              </w:rPr>
              <m:t>t</m:t>
            </m:r>
          </m:e>
          <m:sub>
            <m:r>
              <w:rPr>
                <w:rFonts w:ascii="Cambria Math" w:hAnsi="Cambria Math"/>
                <w:szCs w:val="21"/>
              </w:rPr>
              <m:t>i</m:t>
            </m:r>
          </m:sub>
        </m:sSub>
      </m:oMath>
      <w:r w:rsidR="004558D2" w:rsidRPr="004558D2">
        <w:rPr>
          <w:rFonts w:asciiTheme="minorEastAsia" w:eastAsiaTheme="minorEastAsia" w:hAnsiTheme="minorEastAsia"/>
          <w:bCs/>
          <w:color w:val="000000" w:themeColor="text1"/>
          <w:sz w:val="20"/>
        </w:rPr>
        <w:t>とすると</w:t>
      </w:r>
      <w:r w:rsidR="008F3703">
        <w:rPr>
          <w:rFonts w:asciiTheme="minorEastAsia" w:eastAsiaTheme="minorEastAsia" w:hAnsiTheme="minorEastAsia"/>
          <w:bCs/>
          <w:color w:val="000000" w:themeColor="text1"/>
          <w:sz w:val="20"/>
        </w:rPr>
        <w:t>,</w:t>
      </w:r>
      <w:r w:rsidR="004558D2" w:rsidRPr="004558D2">
        <w:rPr>
          <w:rFonts w:asciiTheme="minorEastAsia" w:eastAsiaTheme="minorEastAsia" w:hAnsiTheme="minorEastAsia"/>
          <w:bCs/>
          <w:color w:val="000000" w:themeColor="text1"/>
          <w:sz w:val="20"/>
        </w:rPr>
        <w:t>各サンプル間の速度</w:t>
      </w:r>
      <m:oMath>
        <m:sSub>
          <m:sSubPr>
            <m:ctrlPr>
              <w:rPr>
                <w:rFonts w:ascii="Cambria Math" w:hAnsi="Cambria Math"/>
                <w:i/>
                <w:szCs w:val="21"/>
              </w:rPr>
            </m:ctrlPr>
          </m:sSubPr>
          <m:e>
            <m:r>
              <w:rPr>
                <w:rFonts w:ascii="Cambria Math" w:hAnsi="Cambria Math"/>
                <w:szCs w:val="21"/>
              </w:rPr>
              <m:t>v</m:t>
            </m:r>
          </m:e>
          <m:sub>
            <m:r>
              <w:rPr>
                <w:rFonts w:ascii="Cambria Math" w:hAnsi="Cambria Math"/>
                <w:szCs w:val="21"/>
              </w:rPr>
              <m:t>i</m:t>
            </m:r>
          </m:sub>
        </m:sSub>
      </m:oMath>
      <w:r w:rsidR="004558D2" w:rsidRPr="004558D2">
        <w:rPr>
          <w:rFonts w:asciiTheme="minorEastAsia" w:eastAsiaTheme="minorEastAsia" w:hAnsiTheme="minorEastAsia"/>
          <w:bCs/>
          <w:color w:val="000000" w:themeColor="text1"/>
          <w:sz w:val="20"/>
        </w:rPr>
        <w:t>は式</w:t>
      </w:r>
      <w:r w:rsidR="0079392B">
        <w:rPr>
          <w:rFonts w:asciiTheme="minorEastAsia" w:eastAsiaTheme="minorEastAsia" w:hAnsiTheme="minorEastAsia" w:hint="eastAsia"/>
          <w:bCs/>
          <w:color w:val="000000" w:themeColor="text1"/>
          <w:sz w:val="20"/>
        </w:rPr>
        <w:t>(</w:t>
      </w:r>
      <w:r w:rsidR="0079392B">
        <w:rPr>
          <w:rFonts w:asciiTheme="minorEastAsia" w:eastAsiaTheme="minorEastAsia" w:hAnsiTheme="minorEastAsia"/>
          <w:bCs/>
          <w:color w:val="000000" w:themeColor="text1"/>
          <w:sz w:val="20"/>
        </w:rPr>
        <w:t>1)</w:t>
      </w:r>
      <w:r w:rsidR="004558D2" w:rsidRPr="004558D2">
        <w:rPr>
          <w:rFonts w:asciiTheme="minorEastAsia" w:eastAsiaTheme="minorEastAsia" w:hAnsiTheme="minorEastAsia"/>
          <w:bCs/>
          <w:color w:val="000000" w:themeColor="text1"/>
          <w:sz w:val="20"/>
        </w:rPr>
        <w:t>で定義される</w:t>
      </w:r>
      <w:r w:rsidR="008F3703">
        <w:rPr>
          <w:rFonts w:asciiTheme="minorEastAsia" w:eastAsiaTheme="minorEastAsia" w:hAnsiTheme="minorEastAsia"/>
          <w:bCs/>
          <w:color w:val="000000" w:themeColor="text1"/>
          <w:sz w:val="20"/>
        </w:rPr>
        <w:t>.</w:t>
      </w:r>
    </w:p>
    <w:p w14:paraId="73659345" w14:textId="51032DBB" w:rsidR="004558D2" w:rsidRPr="00D863A1" w:rsidRDefault="00000000" w:rsidP="0068184F">
      <w:pPr>
        <w:jc w:val="center"/>
        <w:rPr>
          <w:szCs w:val="21"/>
        </w:rPr>
      </w:pPr>
      <m:oMath>
        <m:sSub>
          <m:sSubPr>
            <m:ctrlPr>
              <w:rPr>
                <w:rFonts w:ascii="Cambria Math" w:hAnsi="Cambria Math"/>
                <w:i/>
                <w:szCs w:val="21"/>
              </w:rPr>
            </m:ctrlPr>
          </m:sSubPr>
          <m:e>
            <m:r>
              <w:rPr>
                <w:rFonts w:ascii="Cambria Math" w:hAnsi="Cambria Math"/>
                <w:szCs w:val="21"/>
              </w:rPr>
              <m:t>v</m:t>
            </m:r>
          </m:e>
          <m:sub>
            <m:r>
              <w:rPr>
                <w:rFonts w:ascii="Cambria Math" w:hAnsi="Cambria Math"/>
                <w:szCs w:val="21"/>
              </w:rPr>
              <m:t>i</m:t>
            </m:r>
          </m:sub>
        </m:sSub>
        <m:r>
          <w:rPr>
            <w:rFonts w:ascii="Cambria Math" w:hAnsi="Cambria Math"/>
            <w:szCs w:val="21"/>
          </w:rPr>
          <m:t xml:space="preserve"> = </m:t>
        </m:r>
        <m:f>
          <m:fPr>
            <m:ctrlPr>
              <w:rPr>
                <w:rFonts w:ascii="Cambria Math" w:hAnsi="Cambria Math"/>
                <w:i/>
                <w:szCs w:val="21"/>
              </w:rPr>
            </m:ctrlPr>
          </m:fPr>
          <m:num>
            <m:r>
              <w:rPr>
                <w:rFonts w:ascii="Cambria Math" w:hAnsi="Cambria Math"/>
                <w:szCs w:val="21"/>
              </w:rPr>
              <m:t>|</m:t>
            </m:r>
            <m:sSub>
              <m:sSubPr>
                <m:ctrlPr>
                  <w:rPr>
                    <w:rFonts w:ascii="Cambria Math" w:hAnsi="Cambria Math"/>
                    <w:i/>
                    <w:szCs w:val="21"/>
                  </w:rPr>
                </m:ctrlPr>
              </m:sSubPr>
              <m:e>
                <m:r>
                  <w:rPr>
                    <w:rFonts w:ascii="Cambria Math" w:hAnsi="Cambria Math"/>
                    <w:szCs w:val="21"/>
                  </w:rPr>
                  <m:t>p</m:t>
                </m:r>
              </m:e>
              <m:sub>
                <m:r>
                  <w:rPr>
                    <w:rFonts w:ascii="Cambria Math" w:hAnsi="Cambria Math"/>
                    <w:szCs w:val="21"/>
                  </w:rPr>
                  <m:t>i</m:t>
                </m:r>
              </m:sub>
            </m:sSub>
            <m:r>
              <w:rPr>
                <w:rFonts w:ascii="Cambria Math" w:hAnsi="Cambria Math"/>
                <w:szCs w:val="21"/>
              </w:rPr>
              <m:t xml:space="preserve"> - </m:t>
            </m:r>
            <m:sSub>
              <m:sSubPr>
                <m:ctrlPr>
                  <w:rPr>
                    <w:rFonts w:ascii="Cambria Math" w:hAnsi="Cambria Math"/>
                    <w:i/>
                    <w:szCs w:val="21"/>
                  </w:rPr>
                </m:ctrlPr>
              </m:sSubPr>
              <m:e>
                <m:r>
                  <w:rPr>
                    <w:rFonts w:ascii="Cambria Math" w:hAnsi="Cambria Math"/>
                    <w:szCs w:val="21"/>
                  </w:rPr>
                  <m:t>p</m:t>
                </m:r>
              </m:e>
              <m:sub>
                <m:r>
                  <w:rPr>
                    <w:rFonts w:ascii="Cambria Math" w:hAnsi="Cambria Math"/>
                    <w:szCs w:val="21"/>
                  </w:rPr>
                  <m:t>i-1</m:t>
                </m:r>
              </m:sub>
            </m:sSub>
            <m:r>
              <w:rPr>
                <w:rFonts w:ascii="Cambria Math" w:hAnsi="Cambria Math"/>
                <w:szCs w:val="21"/>
              </w:rPr>
              <m:t>|</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i</m:t>
                </m:r>
              </m:sub>
            </m:sSub>
            <m:r>
              <w:rPr>
                <w:rFonts w:ascii="Cambria Math" w:hAnsi="Cambria Math"/>
                <w:szCs w:val="21"/>
              </w:rPr>
              <m:t xml:space="preserve"> - </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i-1</m:t>
                </m:r>
              </m:sub>
            </m:sSub>
          </m:den>
        </m:f>
      </m:oMath>
      <w:r w:rsidR="0079392B">
        <w:rPr>
          <w:rFonts w:hint="eastAsia"/>
          <w:szCs w:val="21"/>
        </w:rPr>
        <w:t xml:space="preserve">　　</w:t>
      </w:r>
      <w:r w:rsidR="0079392B">
        <w:rPr>
          <w:rFonts w:hint="eastAsia"/>
          <w:szCs w:val="21"/>
        </w:rPr>
        <w:t>(</w:t>
      </w:r>
      <w:r w:rsidR="0079392B">
        <w:rPr>
          <w:szCs w:val="21"/>
        </w:rPr>
        <w:t>1)</w:t>
      </w:r>
    </w:p>
    <w:p w14:paraId="0217D108" w14:textId="2A696F57" w:rsidR="004558D2" w:rsidRDefault="00D875DD" w:rsidP="00160F91">
      <w:pPr>
        <w:rPr>
          <w:rFonts w:asciiTheme="minorEastAsia" w:eastAsiaTheme="minorEastAsia" w:hAnsiTheme="minorEastAsia"/>
          <w:bCs/>
          <w:color w:val="000000" w:themeColor="text1"/>
          <w:sz w:val="20"/>
        </w:rPr>
      </w:pPr>
      <w:r>
        <w:rPr>
          <w:rFonts w:asciiTheme="minorEastAsia" w:eastAsiaTheme="minorEastAsia" w:hAnsiTheme="minorEastAsia" w:hint="eastAsia"/>
          <w:bCs/>
          <w:color w:val="000000" w:themeColor="text1"/>
          <w:sz w:val="20"/>
        </w:rPr>
        <w:t xml:space="preserve">　</w:t>
      </w:r>
      <w:r w:rsidRPr="00D875DD">
        <w:rPr>
          <w:rFonts w:asciiTheme="minorEastAsia" w:eastAsiaTheme="minorEastAsia" w:hAnsiTheme="minorEastAsia"/>
          <w:bCs/>
          <w:color w:val="000000" w:themeColor="text1"/>
          <w:sz w:val="20"/>
        </w:rPr>
        <w:t>これに基づき</w:t>
      </w:r>
      <w:r w:rsidR="008F3703">
        <w:rPr>
          <w:rFonts w:asciiTheme="minorEastAsia" w:eastAsiaTheme="minorEastAsia" w:hAnsiTheme="minorEastAsia"/>
          <w:bCs/>
          <w:color w:val="000000" w:themeColor="text1"/>
          <w:sz w:val="20"/>
        </w:rPr>
        <w:t>,</w:t>
      </w:r>
      <w:r w:rsidRPr="00D875DD">
        <w:rPr>
          <w:rFonts w:asciiTheme="minorEastAsia" w:eastAsiaTheme="minorEastAsia" w:hAnsiTheme="minorEastAsia"/>
          <w:bCs/>
          <w:color w:val="000000" w:themeColor="text1"/>
          <w:sz w:val="20"/>
        </w:rPr>
        <w:t>全サンプルの平均速度</w:t>
      </w:r>
      <w:r w:rsidR="0020445B">
        <w:rPr>
          <w:szCs w:val="21"/>
        </w:rPr>
        <w:t>(</w:t>
      </w:r>
      <m:oMath>
        <m:r>
          <w:rPr>
            <w:rFonts w:ascii="Cambria Math" w:hAnsi="Cambria Math"/>
            <w:szCs w:val="21"/>
          </w:rPr>
          <m:t>Mean Velocity = mean(</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i</m:t>
            </m:r>
          </m:sub>
        </m:sSub>
        <m:r>
          <w:rPr>
            <w:rFonts w:ascii="Cambria Math" w:hAnsi="Cambria Math"/>
            <w:szCs w:val="21"/>
          </w:rPr>
          <m:t>))</m:t>
        </m:r>
      </m:oMath>
      <w:r w:rsidRPr="00D875DD">
        <w:rPr>
          <w:rFonts w:asciiTheme="minorEastAsia" w:eastAsiaTheme="minorEastAsia" w:hAnsiTheme="minorEastAsia"/>
          <w:bCs/>
          <w:color w:val="000000" w:themeColor="text1"/>
          <w:sz w:val="20"/>
        </w:rPr>
        <w:t>を求めた</w:t>
      </w:r>
      <w:r w:rsidR="008F3703">
        <w:rPr>
          <w:rFonts w:asciiTheme="minorEastAsia" w:eastAsiaTheme="minorEastAsia" w:hAnsiTheme="minorEastAsia"/>
          <w:bCs/>
          <w:color w:val="000000" w:themeColor="text1"/>
          <w:sz w:val="20"/>
        </w:rPr>
        <w:t>.</w:t>
      </w:r>
      <w:r w:rsidRPr="00D875DD">
        <w:rPr>
          <w:rFonts w:asciiTheme="minorEastAsia" w:eastAsiaTheme="minorEastAsia" w:hAnsiTheme="minorEastAsia"/>
          <w:bCs/>
          <w:color w:val="000000" w:themeColor="text1"/>
          <w:sz w:val="20"/>
        </w:rPr>
        <w:t>また</w:t>
      </w:r>
      <w:r w:rsidR="008F3703">
        <w:rPr>
          <w:rFonts w:asciiTheme="minorEastAsia" w:eastAsiaTheme="minorEastAsia" w:hAnsiTheme="minorEastAsia"/>
          <w:bCs/>
          <w:color w:val="000000" w:themeColor="text1"/>
          <w:sz w:val="20"/>
        </w:rPr>
        <w:t>,</w:t>
      </w:r>
      <w:r w:rsidRPr="00D875DD">
        <w:rPr>
          <w:rFonts w:asciiTheme="minorEastAsia" w:eastAsiaTheme="minorEastAsia" w:hAnsiTheme="minorEastAsia"/>
          <w:bCs/>
          <w:color w:val="000000" w:themeColor="text1"/>
          <w:sz w:val="20"/>
        </w:rPr>
        <w:t>動作の滑らかさ指標(Smoothness)は速度の変動係数として定義し</w:t>
      </w:r>
      <w:r w:rsidR="008F3703">
        <w:rPr>
          <w:rFonts w:asciiTheme="minorEastAsia" w:eastAsiaTheme="minorEastAsia" w:hAnsiTheme="minorEastAsia"/>
          <w:bCs/>
          <w:color w:val="000000" w:themeColor="text1"/>
          <w:sz w:val="20"/>
        </w:rPr>
        <w:t>,</w:t>
      </w:r>
      <w:r w:rsidRPr="00D875DD">
        <w:rPr>
          <w:rFonts w:asciiTheme="minorEastAsia" w:eastAsiaTheme="minorEastAsia" w:hAnsiTheme="minorEastAsia"/>
          <w:bCs/>
          <w:color w:val="000000" w:themeColor="text1"/>
          <w:sz w:val="20"/>
        </w:rPr>
        <w:t>式</w:t>
      </w:r>
      <w:r w:rsidR="004478A6">
        <w:rPr>
          <w:rFonts w:asciiTheme="minorEastAsia" w:eastAsiaTheme="minorEastAsia" w:hAnsiTheme="minorEastAsia" w:hint="eastAsia"/>
          <w:bCs/>
          <w:color w:val="000000" w:themeColor="text1"/>
          <w:sz w:val="20"/>
        </w:rPr>
        <w:t>(</w:t>
      </w:r>
      <w:r w:rsidR="004478A6">
        <w:rPr>
          <w:rFonts w:asciiTheme="minorEastAsia" w:eastAsiaTheme="minorEastAsia" w:hAnsiTheme="minorEastAsia"/>
          <w:bCs/>
          <w:color w:val="000000" w:themeColor="text1"/>
          <w:sz w:val="20"/>
        </w:rPr>
        <w:t>2)</w:t>
      </w:r>
      <w:r w:rsidRPr="00D875DD">
        <w:rPr>
          <w:rFonts w:asciiTheme="minorEastAsia" w:eastAsiaTheme="minorEastAsia" w:hAnsiTheme="minorEastAsia"/>
          <w:bCs/>
          <w:color w:val="000000" w:themeColor="text1"/>
          <w:sz w:val="20"/>
        </w:rPr>
        <w:t>を用いて算出した</w:t>
      </w:r>
      <w:r w:rsidR="008F3703">
        <w:rPr>
          <w:rFonts w:asciiTheme="minorEastAsia" w:eastAsiaTheme="minorEastAsia" w:hAnsiTheme="minorEastAsia"/>
          <w:bCs/>
          <w:color w:val="000000" w:themeColor="text1"/>
          <w:sz w:val="20"/>
        </w:rPr>
        <w:t>.</w:t>
      </w:r>
    </w:p>
    <w:p w14:paraId="4850972A" w14:textId="1119FE11" w:rsidR="00CE7638" w:rsidRPr="00355785" w:rsidRDefault="00CE7638" w:rsidP="0068184F">
      <w:pPr>
        <w:jc w:val="center"/>
        <w:rPr>
          <w:szCs w:val="21"/>
        </w:rPr>
      </w:pPr>
      <m:oMath>
        <m:r>
          <w:rPr>
            <w:rFonts w:ascii="Cambria Math" w:hAnsi="Cambria Math"/>
            <w:szCs w:val="21"/>
          </w:rPr>
          <m:t xml:space="preserve">Smoothness = </m:t>
        </m:r>
        <m:f>
          <m:fPr>
            <m:ctrlPr>
              <w:rPr>
                <w:rFonts w:ascii="Cambria Math" w:hAnsi="Cambria Math"/>
                <w:i/>
                <w:szCs w:val="21"/>
              </w:rPr>
            </m:ctrlPr>
          </m:fPr>
          <m:num>
            <m:r>
              <w:rPr>
                <w:rFonts w:ascii="Cambria Math" w:hAnsi="Cambria Math"/>
                <w:szCs w:val="21"/>
              </w:rPr>
              <m:t>std(</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i</m:t>
                </m:r>
              </m:sub>
            </m:sSub>
            <m:r>
              <w:rPr>
                <w:rFonts w:ascii="Cambria Math" w:hAnsi="Cambria Math"/>
                <w:szCs w:val="21"/>
              </w:rPr>
              <m:t>)</m:t>
            </m:r>
          </m:num>
          <m:den>
            <m:r>
              <w:rPr>
                <w:rFonts w:ascii="Cambria Math" w:hAnsi="Cambria Math"/>
                <w:szCs w:val="21"/>
              </w:rPr>
              <m:t>mean(</m:t>
            </m:r>
            <m:sSub>
              <m:sSubPr>
                <m:ctrlPr>
                  <w:rPr>
                    <w:rFonts w:ascii="Cambria Math" w:hAnsi="Cambria Math"/>
                    <w:i/>
                    <w:szCs w:val="21"/>
                  </w:rPr>
                </m:ctrlPr>
              </m:sSubPr>
              <m:e>
                <m:r>
                  <w:rPr>
                    <w:rFonts w:ascii="Cambria Math" w:hAnsi="Cambria Math"/>
                    <w:szCs w:val="21"/>
                  </w:rPr>
                  <m:t>v</m:t>
                </m:r>
              </m:e>
              <m:sub>
                <m:r>
                  <w:rPr>
                    <w:rFonts w:ascii="Cambria Math" w:hAnsi="Cambria Math"/>
                    <w:szCs w:val="21"/>
                  </w:rPr>
                  <m:t>i</m:t>
                </m:r>
              </m:sub>
            </m:sSub>
            <m:r>
              <w:rPr>
                <w:rFonts w:ascii="Cambria Math" w:hAnsi="Cambria Math"/>
                <w:szCs w:val="21"/>
              </w:rPr>
              <m:t>)</m:t>
            </m:r>
          </m:den>
        </m:f>
      </m:oMath>
      <w:r w:rsidR="0079392B">
        <w:rPr>
          <w:rFonts w:hint="eastAsia"/>
          <w:szCs w:val="21"/>
        </w:rPr>
        <w:t xml:space="preserve"> </w:t>
      </w:r>
      <w:r w:rsidR="0079392B">
        <w:rPr>
          <w:szCs w:val="21"/>
        </w:rPr>
        <w:t xml:space="preserve">  (2)</w:t>
      </w:r>
    </w:p>
    <w:p w14:paraId="2DFDDB70" w14:textId="00CC6492" w:rsidR="00C92DF1" w:rsidRDefault="00133842" w:rsidP="00160F91">
      <w:pPr>
        <w:rPr>
          <w:rFonts w:asciiTheme="minorEastAsia" w:eastAsiaTheme="minorEastAsia" w:hAnsiTheme="minorEastAsia"/>
          <w:bCs/>
          <w:color w:val="000000" w:themeColor="text1"/>
          <w:sz w:val="20"/>
        </w:rPr>
      </w:pPr>
      <w:r>
        <w:rPr>
          <w:rFonts w:asciiTheme="minorEastAsia" w:eastAsiaTheme="minorEastAsia" w:hAnsiTheme="minorEastAsia" w:hint="eastAsia"/>
          <w:bCs/>
          <w:color w:val="000000" w:themeColor="text1"/>
          <w:sz w:val="20"/>
        </w:rPr>
        <w:t xml:space="preserve">　</w:t>
      </w:r>
      <w:r w:rsidR="00C92DF1" w:rsidRPr="00C92DF1">
        <w:rPr>
          <w:rFonts w:asciiTheme="minorEastAsia" w:eastAsiaTheme="minorEastAsia" w:hAnsiTheme="minorEastAsia"/>
          <w:bCs/>
          <w:color w:val="000000" w:themeColor="text1"/>
          <w:sz w:val="20"/>
        </w:rPr>
        <w:t>なお</w:t>
      </w:r>
      <w:r w:rsidR="008F3703">
        <w:rPr>
          <w:rFonts w:asciiTheme="minorEastAsia" w:eastAsiaTheme="minorEastAsia" w:hAnsiTheme="minorEastAsia"/>
          <w:bCs/>
          <w:color w:val="000000" w:themeColor="text1"/>
          <w:sz w:val="20"/>
        </w:rPr>
        <w:t>,</w:t>
      </w:r>
      <w:r w:rsidR="00C92DF1" w:rsidRPr="00C92DF1">
        <w:rPr>
          <w:rFonts w:asciiTheme="minorEastAsia" w:eastAsiaTheme="minorEastAsia" w:hAnsiTheme="minorEastAsia"/>
          <w:bCs/>
          <w:color w:val="000000" w:themeColor="text1"/>
          <w:sz w:val="20"/>
        </w:rPr>
        <w:t>本指標は値が小さいほど動作が滑らかであることを示す</w:t>
      </w:r>
      <w:r w:rsidR="008F3703">
        <w:rPr>
          <w:rFonts w:asciiTheme="minorEastAsia" w:eastAsiaTheme="minorEastAsia" w:hAnsiTheme="minorEastAsia"/>
          <w:bCs/>
          <w:color w:val="000000" w:themeColor="text1"/>
          <w:sz w:val="20"/>
        </w:rPr>
        <w:t>.</w:t>
      </w:r>
      <w:r w:rsidR="00C92DF1" w:rsidRPr="00C92DF1">
        <w:rPr>
          <w:rFonts w:asciiTheme="minorEastAsia" w:eastAsiaTheme="minorEastAsia" w:hAnsiTheme="minorEastAsia"/>
          <w:bCs/>
          <w:color w:val="000000" w:themeColor="text1"/>
          <w:sz w:val="20"/>
        </w:rPr>
        <w:t>さらに</w:t>
      </w:r>
      <w:r w:rsidR="008F3703">
        <w:rPr>
          <w:rFonts w:asciiTheme="minorEastAsia" w:eastAsiaTheme="minorEastAsia" w:hAnsiTheme="minorEastAsia"/>
          <w:bCs/>
          <w:color w:val="000000" w:themeColor="text1"/>
          <w:sz w:val="20"/>
        </w:rPr>
        <w:t>,</w:t>
      </w:r>
      <w:r w:rsidR="00C92DF1" w:rsidRPr="00C92DF1">
        <w:rPr>
          <w:rFonts w:asciiTheme="minorEastAsia" w:eastAsiaTheme="minorEastAsia" w:hAnsiTheme="minorEastAsia"/>
          <w:bCs/>
          <w:color w:val="000000" w:themeColor="text1"/>
          <w:sz w:val="20"/>
        </w:rPr>
        <w:t>速度列の勾配から加速度</w:t>
      </w:r>
      <m:oMath>
        <m:sSub>
          <m:sSubPr>
            <m:ctrlPr>
              <w:rPr>
                <w:rFonts w:ascii="Cambria Math" w:hAnsi="Cambria Math"/>
                <w:i/>
                <w:szCs w:val="21"/>
              </w:rPr>
            </m:ctrlPr>
          </m:sSubPr>
          <m:e>
            <m:r>
              <w:rPr>
                <w:rFonts w:ascii="Cambria Math" w:hAnsi="Cambria Math"/>
                <w:szCs w:val="21"/>
              </w:rPr>
              <m:t>a</m:t>
            </m:r>
          </m:e>
          <m:sub>
            <m:r>
              <w:rPr>
                <w:rFonts w:ascii="Cambria Math" w:hAnsi="Cambria Math"/>
                <w:szCs w:val="21"/>
              </w:rPr>
              <m:t>i</m:t>
            </m:r>
          </m:sub>
        </m:sSub>
      </m:oMath>
      <w:r w:rsidR="008F3703">
        <w:rPr>
          <w:rFonts w:asciiTheme="minorEastAsia" w:eastAsiaTheme="minorEastAsia" w:hAnsiTheme="minorEastAsia"/>
          <w:bCs/>
          <w:color w:val="000000" w:themeColor="text1"/>
          <w:sz w:val="20"/>
        </w:rPr>
        <w:t>,</w:t>
      </w:r>
      <w:r w:rsidR="00C92DF1" w:rsidRPr="00C92DF1">
        <w:rPr>
          <w:rFonts w:asciiTheme="minorEastAsia" w:eastAsiaTheme="minorEastAsia" w:hAnsiTheme="minorEastAsia"/>
          <w:bCs/>
          <w:color w:val="000000" w:themeColor="text1"/>
          <w:sz w:val="20"/>
        </w:rPr>
        <w:t>およびジャーク</w:t>
      </w:r>
      <m:oMath>
        <m:sSub>
          <m:sSubPr>
            <m:ctrlPr>
              <w:rPr>
                <w:rFonts w:ascii="Cambria Math" w:hAnsi="Cambria Math"/>
                <w:i/>
                <w:szCs w:val="21"/>
              </w:rPr>
            </m:ctrlPr>
          </m:sSubPr>
          <m:e>
            <m:r>
              <w:rPr>
                <w:rFonts w:ascii="Cambria Math" w:hAnsi="Cambria Math"/>
                <w:szCs w:val="21"/>
              </w:rPr>
              <m:t>j</m:t>
            </m:r>
          </m:e>
          <m:sub>
            <m:r>
              <w:rPr>
                <w:rFonts w:ascii="Cambria Math" w:hAnsi="Cambria Math"/>
                <w:szCs w:val="21"/>
              </w:rPr>
              <m:t>i</m:t>
            </m:r>
          </m:sub>
        </m:sSub>
      </m:oMath>
      <w:r w:rsidR="00C92DF1" w:rsidRPr="00C92DF1">
        <w:rPr>
          <w:rFonts w:asciiTheme="minorEastAsia" w:eastAsiaTheme="minorEastAsia" w:hAnsiTheme="minorEastAsia"/>
          <w:bCs/>
          <w:color w:val="000000" w:themeColor="text1"/>
          <w:sz w:val="20"/>
        </w:rPr>
        <w:t>を順次求め</w:t>
      </w:r>
      <w:r w:rsidR="008F3703">
        <w:rPr>
          <w:rFonts w:asciiTheme="minorEastAsia" w:eastAsiaTheme="minorEastAsia" w:hAnsiTheme="minorEastAsia"/>
          <w:bCs/>
          <w:color w:val="000000" w:themeColor="text1"/>
          <w:sz w:val="20"/>
        </w:rPr>
        <w:t>,</w:t>
      </w:r>
      <w:r w:rsidR="00C92DF1" w:rsidRPr="00C92DF1">
        <w:rPr>
          <w:rFonts w:asciiTheme="minorEastAsia" w:eastAsiaTheme="minorEastAsia" w:hAnsiTheme="minorEastAsia"/>
          <w:bCs/>
          <w:color w:val="000000" w:themeColor="text1"/>
          <w:sz w:val="20"/>
        </w:rPr>
        <w:t>その平均値</w:t>
      </w:r>
      <m:oMath>
        <m:r>
          <w:rPr>
            <w:rFonts w:ascii="Cambria Math" w:hAnsi="Cambria Math"/>
            <w:szCs w:val="21"/>
          </w:rPr>
          <m:t>(Mean Jerk)</m:t>
        </m:r>
      </m:oMath>
      <w:r w:rsidR="00C92DF1" w:rsidRPr="00C92DF1">
        <w:rPr>
          <w:rFonts w:asciiTheme="minorEastAsia" w:eastAsiaTheme="minorEastAsia" w:hAnsiTheme="minorEastAsia"/>
          <w:bCs/>
          <w:color w:val="000000" w:themeColor="text1"/>
          <w:sz w:val="20"/>
        </w:rPr>
        <w:t>を算出した</w:t>
      </w:r>
      <w:r w:rsidR="008F3703">
        <w:rPr>
          <w:rFonts w:asciiTheme="minorEastAsia" w:eastAsiaTheme="minorEastAsia" w:hAnsiTheme="minorEastAsia"/>
          <w:bCs/>
          <w:color w:val="000000" w:themeColor="text1"/>
          <w:sz w:val="20"/>
        </w:rPr>
        <w:t>.</w:t>
      </w:r>
    </w:p>
    <w:p w14:paraId="0F418240" w14:textId="638B28B5" w:rsidR="00C55983" w:rsidRPr="00C55983" w:rsidRDefault="00C92DF1" w:rsidP="00C55983">
      <w:pPr>
        <w:rPr>
          <w:rFonts w:asciiTheme="minorEastAsia" w:eastAsiaTheme="minorEastAsia" w:hAnsiTheme="minorEastAsia"/>
          <w:bCs/>
          <w:color w:val="000000" w:themeColor="text1"/>
          <w:sz w:val="20"/>
        </w:rPr>
      </w:pPr>
      <w:r>
        <w:rPr>
          <w:rFonts w:asciiTheme="minorEastAsia" w:eastAsiaTheme="minorEastAsia" w:hAnsiTheme="minorEastAsia" w:hint="eastAsia"/>
          <w:bCs/>
          <w:color w:val="000000" w:themeColor="text1"/>
          <w:sz w:val="20"/>
        </w:rPr>
        <w:t xml:space="preserve">　</w:t>
      </w:r>
      <w:r w:rsidR="00D13268">
        <w:rPr>
          <w:rFonts w:asciiTheme="minorEastAsia" w:eastAsiaTheme="minorEastAsia" w:hAnsiTheme="minorEastAsia" w:hint="eastAsia"/>
          <w:bCs/>
          <w:color w:val="000000" w:themeColor="text1"/>
          <w:sz w:val="20"/>
        </w:rPr>
        <w:t>右手コントローラの</w:t>
      </w:r>
      <w:r w:rsidR="00C55983" w:rsidRPr="00C55983">
        <w:rPr>
          <w:rFonts w:asciiTheme="minorEastAsia" w:eastAsiaTheme="minorEastAsia" w:hAnsiTheme="minorEastAsia" w:hint="eastAsia"/>
          <w:bCs/>
          <w:color w:val="000000" w:themeColor="text1"/>
          <w:sz w:val="20"/>
        </w:rPr>
        <w:t>総軌跡長の平均は</w:t>
      </w:r>
      <w:r w:rsidR="008F3703">
        <w:rPr>
          <w:rFonts w:asciiTheme="minorEastAsia" w:eastAsiaTheme="minorEastAsia" w:hAnsiTheme="minorEastAsia" w:hint="eastAsia"/>
          <w:bCs/>
          <w:color w:val="000000" w:themeColor="text1"/>
          <w:sz w:val="20"/>
        </w:rPr>
        <w:t>,</w:t>
      </w:r>
      <w:r w:rsidR="00C55983" w:rsidRPr="00C55983">
        <w:rPr>
          <w:rFonts w:asciiTheme="minorEastAsia" w:eastAsiaTheme="minorEastAsia" w:hAnsiTheme="minorEastAsia" w:hint="eastAsia"/>
          <w:bCs/>
          <w:color w:val="000000" w:themeColor="text1"/>
          <w:sz w:val="20"/>
        </w:rPr>
        <w:t>座位が 21.06 mm</w:t>
      </w:r>
      <w:r w:rsidR="008F3703">
        <w:rPr>
          <w:rFonts w:asciiTheme="minorEastAsia" w:eastAsiaTheme="minorEastAsia" w:hAnsiTheme="minorEastAsia" w:hint="eastAsia"/>
          <w:bCs/>
          <w:color w:val="000000" w:themeColor="text1"/>
          <w:sz w:val="20"/>
        </w:rPr>
        <w:t>,</w:t>
      </w:r>
      <w:r w:rsidR="00C55983" w:rsidRPr="00C55983">
        <w:rPr>
          <w:rFonts w:asciiTheme="minorEastAsia" w:eastAsiaTheme="minorEastAsia" w:hAnsiTheme="minorEastAsia" w:hint="eastAsia"/>
          <w:bCs/>
          <w:color w:val="000000" w:themeColor="text1"/>
          <w:sz w:val="20"/>
        </w:rPr>
        <w:t>半座位が 21</w:t>
      </w:r>
      <w:ins w:id="153" w:author="作成者">
        <w:r w:rsidR="007E21AF">
          <w:rPr>
            <w:rFonts w:asciiTheme="minorEastAsia" w:eastAsiaTheme="minorEastAsia" w:hAnsiTheme="minorEastAsia"/>
            <w:bCs/>
            <w:color w:val="000000" w:themeColor="text1"/>
            <w:sz w:val="20"/>
          </w:rPr>
          <w:t>.00</w:t>
        </w:r>
      </w:ins>
      <w:r w:rsidR="00C55983" w:rsidRPr="00C55983">
        <w:rPr>
          <w:rFonts w:asciiTheme="minorEastAsia" w:eastAsiaTheme="minorEastAsia" w:hAnsiTheme="minorEastAsia" w:hint="eastAsia"/>
          <w:bCs/>
          <w:color w:val="000000" w:themeColor="text1"/>
          <w:sz w:val="20"/>
        </w:rPr>
        <w:t xml:space="preserve"> mm 前後</w:t>
      </w:r>
      <w:r w:rsidR="008F3703">
        <w:rPr>
          <w:rFonts w:asciiTheme="minorEastAsia" w:eastAsiaTheme="minorEastAsia" w:hAnsiTheme="minorEastAsia" w:hint="eastAsia"/>
          <w:bCs/>
          <w:color w:val="000000" w:themeColor="text1"/>
          <w:sz w:val="20"/>
        </w:rPr>
        <w:t>,</w:t>
      </w:r>
      <w:r w:rsidR="00C55983" w:rsidRPr="00C55983">
        <w:rPr>
          <w:rFonts w:asciiTheme="minorEastAsia" w:eastAsiaTheme="minorEastAsia" w:hAnsiTheme="minorEastAsia" w:hint="eastAsia"/>
          <w:bCs/>
          <w:color w:val="000000" w:themeColor="text1"/>
          <w:sz w:val="20"/>
        </w:rPr>
        <w:t>仰臥位が 22.66 mm 程度であり</w:t>
      </w:r>
      <w:r w:rsidR="008F3703">
        <w:rPr>
          <w:rFonts w:asciiTheme="minorEastAsia" w:eastAsiaTheme="minorEastAsia" w:hAnsiTheme="minorEastAsia" w:hint="eastAsia"/>
          <w:bCs/>
          <w:color w:val="000000" w:themeColor="text1"/>
          <w:sz w:val="20"/>
        </w:rPr>
        <w:t>,</w:t>
      </w:r>
      <w:r w:rsidR="00C55983" w:rsidRPr="00C55983">
        <w:rPr>
          <w:rFonts w:asciiTheme="minorEastAsia" w:eastAsiaTheme="minorEastAsia" w:hAnsiTheme="minorEastAsia" w:hint="eastAsia"/>
          <w:bCs/>
          <w:color w:val="000000" w:themeColor="text1"/>
          <w:sz w:val="20"/>
        </w:rPr>
        <w:t>仰臥位でやや長い傾向はあったもの</w:t>
      </w:r>
      <w:r w:rsidR="00C55983" w:rsidRPr="00C55983">
        <w:rPr>
          <w:rFonts w:asciiTheme="minorEastAsia" w:eastAsiaTheme="minorEastAsia" w:hAnsiTheme="minorEastAsia" w:hint="eastAsia"/>
          <w:bCs/>
          <w:color w:val="000000" w:themeColor="text1"/>
          <w:sz w:val="20"/>
        </w:rPr>
        <w:lastRenderedPageBreak/>
        <w:t>の</w:t>
      </w:r>
      <w:r w:rsidR="008F3703">
        <w:rPr>
          <w:rFonts w:asciiTheme="minorEastAsia" w:eastAsiaTheme="minorEastAsia" w:hAnsiTheme="minorEastAsia" w:hint="eastAsia"/>
          <w:bCs/>
          <w:color w:val="000000" w:themeColor="text1"/>
          <w:sz w:val="20"/>
        </w:rPr>
        <w:t>,</w:t>
      </w:r>
      <w:r w:rsidR="00C55983" w:rsidRPr="00C55983">
        <w:rPr>
          <w:rFonts w:asciiTheme="minorEastAsia" w:eastAsiaTheme="minorEastAsia" w:hAnsiTheme="minorEastAsia" w:hint="eastAsia"/>
          <w:bCs/>
          <w:color w:val="000000" w:themeColor="text1"/>
          <w:sz w:val="20"/>
        </w:rPr>
        <w:t>大きな差ではなかった</w:t>
      </w:r>
      <w:r w:rsidR="008F3703">
        <w:rPr>
          <w:rFonts w:asciiTheme="minorEastAsia" w:eastAsiaTheme="minorEastAsia" w:hAnsiTheme="minorEastAsia" w:hint="eastAsia"/>
          <w:bCs/>
          <w:color w:val="000000" w:themeColor="text1"/>
          <w:sz w:val="20"/>
        </w:rPr>
        <w:t>.</w:t>
      </w:r>
      <w:r w:rsidR="00C55983" w:rsidRPr="00C55983">
        <w:rPr>
          <w:rFonts w:asciiTheme="minorEastAsia" w:eastAsiaTheme="minorEastAsia" w:hAnsiTheme="minorEastAsia" w:hint="eastAsia"/>
          <w:bCs/>
          <w:color w:val="000000" w:themeColor="text1"/>
          <w:sz w:val="20"/>
        </w:rPr>
        <w:t>平均曲率</w:t>
      </w:r>
      <w:r w:rsidR="008F3703">
        <w:rPr>
          <w:rFonts w:asciiTheme="minorEastAsia" w:eastAsiaTheme="minorEastAsia" w:hAnsiTheme="minorEastAsia" w:hint="eastAsia"/>
          <w:bCs/>
          <w:color w:val="000000" w:themeColor="text1"/>
          <w:sz w:val="20"/>
        </w:rPr>
        <w:t>,</w:t>
      </w:r>
      <w:r w:rsidR="00C55983" w:rsidRPr="00C55983">
        <w:rPr>
          <w:rFonts w:asciiTheme="minorEastAsia" w:eastAsiaTheme="minorEastAsia" w:hAnsiTheme="minorEastAsia" w:hint="eastAsia"/>
          <w:bCs/>
          <w:color w:val="000000" w:themeColor="text1"/>
          <w:sz w:val="20"/>
        </w:rPr>
        <w:t>滑らかさ指標</w:t>
      </w:r>
      <w:r w:rsidR="008F3703">
        <w:rPr>
          <w:rFonts w:asciiTheme="minorEastAsia" w:eastAsiaTheme="minorEastAsia" w:hAnsiTheme="minorEastAsia" w:hint="eastAsia"/>
          <w:bCs/>
          <w:color w:val="000000" w:themeColor="text1"/>
          <w:sz w:val="20"/>
        </w:rPr>
        <w:t>,</w:t>
      </w:r>
      <w:r w:rsidR="00C55983" w:rsidRPr="00C55983">
        <w:rPr>
          <w:rFonts w:asciiTheme="minorEastAsia" w:eastAsiaTheme="minorEastAsia" w:hAnsiTheme="minorEastAsia" w:hint="eastAsia"/>
          <w:bCs/>
          <w:color w:val="000000" w:themeColor="text1"/>
          <w:sz w:val="20"/>
        </w:rPr>
        <w:t>平均ジャークについても同様であり</w:t>
      </w:r>
      <w:r w:rsidR="008F3703">
        <w:rPr>
          <w:rFonts w:asciiTheme="minorEastAsia" w:eastAsiaTheme="minorEastAsia" w:hAnsiTheme="minorEastAsia" w:hint="eastAsia"/>
          <w:bCs/>
          <w:color w:val="000000" w:themeColor="text1"/>
          <w:sz w:val="20"/>
        </w:rPr>
        <w:t>,</w:t>
      </w:r>
      <w:r w:rsidR="00C55983" w:rsidRPr="00C55983">
        <w:rPr>
          <w:rFonts w:asciiTheme="minorEastAsia" w:eastAsiaTheme="minorEastAsia" w:hAnsiTheme="minorEastAsia" w:hint="eastAsia"/>
          <w:bCs/>
          <w:color w:val="000000" w:themeColor="text1"/>
          <w:sz w:val="20"/>
        </w:rPr>
        <w:t>いずれの指標も体位条件による大きな違いはみられなかった</w:t>
      </w:r>
      <w:r w:rsidR="008F3703">
        <w:rPr>
          <w:rFonts w:asciiTheme="minorEastAsia" w:eastAsiaTheme="minorEastAsia" w:hAnsiTheme="minorEastAsia" w:hint="eastAsia"/>
          <w:bCs/>
          <w:color w:val="000000" w:themeColor="text1"/>
          <w:sz w:val="20"/>
        </w:rPr>
        <w:t>.</w:t>
      </w:r>
    </w:p>
    <w:p w14:paraId="68FE5029" w14:textId="77777777" w:rsidR="002743AA" w:rsidRDefault="00C55983" w:rsidP="00C55983">
      <w:pPr>
        <w:rPr>
          <w:rFonts w:asciiTheme="minorEastAsia" w:eastAsiaTheme="minorEastAsia" w:hAnsiTheme="minorEastAsia"/>
          <w:bCs/>
          <w:color w:val="000000" w:themeColor="text1"/>
          <w:sz w:val="20"/>
        </w:rPr>
      </w:pPr>
      <w:r w:rsidRPr="00C55983">
        <w:rPr>
          <w:rFonts w:asciiTheme="minorEastAsia" w:eastAsiaTheme="minorEastAsia" w:hAnsiTheme="minorEastAsia" w:hint="eastAsia"/>
          <w:bCs/>
          <w:color w:val="000000" w:themeColor="text1"/>
          <w:sz w:val="20"/>
        </w:rPr>
        <w:t xml:space="preserve">　一元配置分散分析の結果</w:t>
      </w:r>
      <w:r w:rsidR="008F3703">
        <w:rPr>
          <w:rFonts w:asciiTheme="minorEastAsia" w:eastAsiaTheme="minorEastAsia" w:hAnsiTheme="minorEastAsia" w:hint="eastAsia"/>
          <w:bCs/>
          <w:color w:val="000000" w:themeColor="text1"/>
          <w:sz w:val="20"/>
        </w:rPr>
        <w:t>,</w:t>
      </w:r>
      <w:r w:rsidRPr="00C55983">
        <w:rPr>
          <w:rFonts w:asciiTheme="minorEastAsia" w:eastAsiaTheme="minorEastAsia" w:hAnsiTheme="minorEastAsia" w:hint="eastAsia"/>
          <w:bCs/>
          <w:color w:val="000000" w:themeColor="text1"/>
          <w:sz w:val="20"/>
        </w:rPr>
        <w:t>総軌跡長（F = 0.17</w:t>
      </w:r>
      <w:r w:rsidR="008F3703">
        <w:rPr>
          <w:rFonts w:asciiTheme="minorEastAsia" w:eastAsiaTheme="minorEastAsia" w:hAnsiTheme="minorEastAsia" w:hint="eastAsia"/>
          <w:bCs/>
          <w:color w:val="000000" w:themeColor="text1"/>
          <w:sz w:val="20"/>
        </w:rPr>
        <w:t>,</w:t>
      </w:r>
      <w:r w:rsidRPr="00C55983">
        <w:rPr>
          <w:rFonts w:asciiTheme="minorEastAsia" w:eastAsiaTheme="minorEastAsia" w:hAnsiTheme="minorEastAsia" w:hint="eastAsia"/>
          <w:bCs/>
          <w:color w:val="000000" w:themeColor="text1"/>
          <w:sz w:val="20"/>
        </w:rPr>
        <w:t xml:space="preserve"> p = 0.842）</w:t>
      </w:r>
      <w:r w:rsidR="008F3703">
        <w:rPr>
          <w:rFonts w:asciiTheme="minorEastAsia" w:eastAsiaTheme="minorEastAsia" w:hAnsiTheme="minorEastAsia" w:hint="eastAsia"/>
          <w:bCs/>
          <w:color w:val="000000" w:themeColor="text1"/>
          <w:sz w:val="20"/>
        </w:rPr>
        <w:t>,</w:t>
      </w:r>
      <w:r w:rsidRPr="00C55983">
        <w:rPr>
          <w:rFonts w:asciiTheme="minorEastAsia" w:eastAsiaTheme="minorEastAsia" w:hAnsiTheme="minorEastAsia" w:hint="eastAsia"/>
          <w:bCs/>
          <w:color w:val="000000" w:themeColor="text1"/>
          <w:sz w:val="20"/>
        </w:rPr>
        <w:t>平均曲率（F = 1.32</w:t>
      </w:r>
      <w:r w:rsidR="008F3703">
        <w:rPr>
          <w:rFonts w:asciiTheme="minorEastAsia" w:eastAsiaTheme="minorEastAsia" w:hAnsiTheme="minorEastAsia" w:hint="eastAsia"/>
          <w:bCs/>
          <w:color w:val="000000" w:themeColor="text1"/>
          <w:sz w:val="20"/>
        </w:rPr>
        <w:t>,</w:t>
      </w:r>
      <w:r w:rsidRPr="00C55983">
        <w:rPr>
          <w:rFonts w:asciiTheme="minorEastAsia" w:eastAsiaTheme="minorEastAsia" w:hAnsiTheme="minorEastAsia" w:hint="eastAsia"/>
          <w:bCs/>
          <w:color w:val="000000" w:themeColor="text1"/>
          <w:sz w:val="20"/>
        </w:rPr>
        <w:t xml:space="preserve"> p = 0.288）</w:t>
      </w:r>
      <w:r w:rsidR="008F3703">
        <w:rPr>
          <w:rFonts w:asciiTheme="minorEastAsia" w:eastAsiaTheme="minorEastAsia" w:hAnsiTheme="minorEastAsia" w:hint="eastAsia"/>
          <w:bCs/>
          <w:color w:val="000000" w:themeColor="text1"/>
          <w:sz w:val="20"/>
        </w:rPr>
        <w:t>,</w:t>
      </w:r>
      <w:r w:rsidRPr="00C55983">
        <w:rPr>
          <w:rFonts w:asciiTheme="minorEastAsia" w:eastAsiaTheme="minorEastAsia" w:hAnsiTheme="minorEastAsia" w:hint="eastAsia"/>
          <w:bCs/>
          <w:color w:val="000000" w:themeColor="text1"/>
          <w:sz w:val="20"/>
        </w:rPr>
        <w:t>滑らかさ指標（F = 0.88</w:t>
      </w:r>
      <w:r w:rsidR="008F3703">
        <w:rPr>
          <w:rFonts w:asciiTheme="minorEastAsia" w:eastAsiaTheme="minorEastAsia" w:hAnsiTheme="minorEastAsia" w:hint="eastAsia"/>
          <w:bCs/>
          <w:color w:val="000000" w:themeColor="text1"/>
          <w:sz w:val="20"/>
        </w:rPr>
        <w:t>,</w:t>
      </w:r>
      <w:r w:rsidRPr="00C55983">
        <w:rPr>
          <w:rFonts w:asciiTheme="minorEastAsia" w:eastAsiaTheme="minorEastAsia" w:hAnsiTheme="minorEastAsia" w:hint="eastAsia"/>
          <w:bCs/>
          <w:color w:val="000000" w:themeColor="text1"/>
          <w:sz w:val="20"/>
        </w:rPr>
        <w:t xml:space="preserve"> p = 0.430）</w:t>
      </w:r>
      <w:r w:rsidR="008F3703">
        <w:rPr>
          <w:rFonts w:asciiTheme="minorEastAsia" w:eastAsiaTheme="minorEastAsia" w:hAnsiTheme="minorEastAsia" w:hint="eastAsia"/>
          <w:bCs/>
          <w:color w:val="000000" w:themeColor="text1"/>
          <w:sz w:val="20"/>
        </w:rPr>
        <w:t>,</w:t>
      </w:r>
      <w:r w:rsidRPr="00C55983">
        <w:rPr>
          <w:rFonts w:asciiTheme="minorEastAsia" w:eastAsiaTheme="minorEastAsia" w:hAnsiTheme="minorEastAsia" w:hint="eastAsia"/>
          <w:bCs/>
          <w:color w:val="000000" w:themeColor="text1"/>
          <w:sz w:val="20"/>
        </w:rPr>
        <w:t>平均ジャーク（F = 0.76</w:t>
      </w:r>
      <w:r w:rsidR="008F3703">
        <w:rPr>
          <w:rFonts w:asciiTheme="minorEastAsia" w:eastAsiaTheme="minorEastAsia" w:hAnsiTheme="minorEastAsia" w:hint="eastAsia"/>
          <w:bCs/>
          <w:color w:val="000000" w:themeColor="text1"/>
          <w:sz w:val="20"/>
        </w:rPr>
        <w:t>,</w:t>
      </w:r>
      <w:r w:rsidRPr="00C55983">
        <w:rPr>
          <w:rFonts w:asciiTheme="minorEastAsia" w:eastAsiaTheme="minorEastAsia" w:hAnsiTheme="minorEastAsia" w:hint="eastAsia"/>
          <w:bCs/>
          <w:color w:val="000000" w:themeColor="text1"/>
          <w:sz w:val="20"/>
        </w:rPr>
        <w:t xml:space="preserve"> p = 0.479）のいずれについても有意差は認められなかった</w:t>
      </w:r>
      <w:r w:rsidR="008F3703">
        <w:rPr>
          <w:rFonts w:asciiTheme="minorEastAsia" w:eastAsiaTheme="minorEastAsia" w:hAnsiTheme="minorEastAsia" w:hint="eastAsia"/>
          <w:bCs/>
          <w:color w:val="000000" w:themeColor="text1"/>
          <w:sz w:val="20"/>
        </w:rPr>
        <w:t>.</w:t>
      </w:r>
      <w:r w:rsidRPr="00C55983">
        <w:rPr>
          <w:rFonts w:asciiTheme="minorEastAsia" w:eastAsiaTheme="minorEastAsia" w:hAnsiTheme="minorEastAsia" w:hint="eastAsia"/>
          <w:bCs/>
          <w:color w:val="000000" w:themeColor="text1"/>
          <w:sz w:val="20"/>
        </w:rPr>
        <w:t>これらの結果から</w:t>
      </w:r>
      <w:r w:rsidR="008F3703">
        <w:rPr>
          <w:rFonts w:asciiTheme="minorEastAsia" w:eastAsiaTheme="minorEastAsia" w:hAnsiTheme="minorEastAsia" w:hint="eastAsia"/>
          <w:bCs/>
          <w:color w:val="000000" w:themeColor="text1"/>
          <w:sz w:val="20"/>
        </w:rPr>
        <w:t>,</w:t>
      </w:r>
      <w:r w:rsidRPr="00C55983">
        <w:rPr>
          <w:rFonts w:asciiTheme="minorEastAsia" w:eastAsiaTheme="minorEastAsia" w:hAnsiTheme="minorEastAsia" w:hint="eastAsia"/>
          <w:bCs/>
          <w:color w:val="000000" w:themeColor="text1"/>
          <w:sz w:val="20"/>
        </w:rPr>
        <w:t>背中角度の違いはクリックに至るまでの「時間」には影響を与える一方で</w:t>
      </w:r>
      <w:r w:rsidR="008F3703">
        <w:rPr>
          <w:rFonts w:asciiTheme="minorEastAsia" w:eastAsiaTheme="minorEastAsia" w:hAnsiTheme="minorEastAsia" w:hint="eastAsia"/>
          <w:bCs/>
          <w:color w:val="000000" w:themeColor="text1"/>
          <w:sz w:val="20"/>
        </w:rPr>
        <w:t>,</w:t>
      </w:r>
      <w:r w:rsidRPr="00C55983">
        <w:rPr>
          <w:rFonts w:asciiTheme="minorEastAsia" w:eastAsiaTheme="minorEastAsia" w:hAnsiTheme="minorEastAsia" w:hint="eastAsia"/>
          <w:bCs/>
          <w:color w:val="000000" w:themeColor="text1"/>
          <w:sz w:val="20"/>
        </w:rPr>
        <w:t>コントローラの空間軌跡そのものの形状や滑らかさには統計的に明確な差を生じさせていないといえる</w:t>
      </w:r>
      <w:r w:rsidR="008F3703">
        <w:rPr>
          <w:rFonts w:asciiTheme="minorEastAsia" w:eastAsiaTheme="minorEastAsia" w:hAnsiTheme="minorEastAsia" w:hint="eastAsia"/>
          <w:bCs/>
          <w:color w:val="000000" w:themeColor="text1"/>
          <w:sz w:val="20"/>
        </w:rPr>
        <w:t>.</w:t>
      </w:r>
    </w:p>
    <w:p w14:paraId="74A0AD60" w14:textId="06CE1B7B" w:rsidR="009C4721" w:rsidRDefault="002743AA" w:rsidP="00160F91">
      <w:pPr>
        <w:rPr>
          <w:rFonts w:asciiTheme="minorEastAsia" w:eastAsiaTheme="minorEastAsia" w:hAnsiTheme="minorEastAsia"/>
          <w:bCs/>
          <w:color w:val="000000" w:themeColor="text1"/>
          <w:sz w:val="20"/>
        </w:rPr>
      </w:pPr>
      <w:r>
        <w:rPr>
          <w:rFonts w:asciiTheme="minorEastAsia" w:eastAsiaTheme="minorEastAsia" w:hAnsiTheme="minorEastAsia" w:hint="eastAsia"/>
          <w:bCs/>
          <w:color w:val="000000" w:themeColor="text1"/>
          <w:sz w:val="20"/>
        </w:rPr>
        <w:t xml:space="preserve">　</w:t>
      </w:r>
      <w:r w:rsidR="00C55983" w:rsidRPr="00C55983">
        <w:rPr>
          <w:rFonts w:asciiTheme="minorEastAsia" w:eastAsiaTheme="minorEastAsia" w:hAnsiTheme="minorEastAsia" w:hint="eastAsia"/>
          <w:bCs/>
          <w:color w:val="000000" w:themeColor="text1"/>
          <w:sz w:val="20"/>
        </w:rPr>
        <w:t>すなわち</w:t>
      </w:r>
      <w:r w:rsidR="008F3703">
        <w:rPr>
          <w:rFonts w:asciiTheme="minorEastAsia" w:eastAsiaTheme="minorEastAsia" w:hAnsiTheme="minorEastAsia" w:hint="eastAsia"/>
          <w:bCs/>
          <w:color w:val="000000" w:themeColor="text1"/>
          <w:sz w:val="20"/>
        </w:rPr>
        <w:t>,</w:t>
      </w:r>
      <w:r w:rsidR="00EA0286" w:rsidRPr="00EA0286">
        <w:rPr>
          <w:rFonts w:asciiTheme="minorEastAsia" w:eastAsiaTheme="minorEastAsia" w:hAnsiTheme="minorEastAsia"/>
          <w:bCs/>
          <w:color w:val="000000" w:themeColor="text1"/>
          <w:sz w:val="20"/>
        </w:rPr>
        <w:t>本実験の課題設定の範囲内では</w:t>
      </w:r>
      <w:r w:rsidR="0068779B">
        <w:rPr>
          <w:rFonts w:asciiTheme="minorEastAsia" w:eastAsiaTheme="minorEastAsia" w:hAnsiTheme="minorEastAsia"/>
          <w:bCs/>
          <w:color w:val="000000" w:themeColor="text1"/>
          <w:sz w:val="20"/>
        </w:rPr>
        <w:t>,</w:t>
      </w:r>
      <w:r w:rsidR="00EA0286" w:rsidRPr="00EA0286">
        <w:rPr>
          <w:rFonts w:asciiTheme="minorEastAsia" w:eastAsiaTheme="minorEastAsia" w:hAnsiTheme="minorEastAsia"/>
          <w:bCs/>
          <w:color w:val="000000" w:themeColor="text1"/>
          <w:sz w:val="20"/>
        </w:rPr>
        <w:t>操作軌跡の</w:t>
      </w:r>
      <w:r w:rsidR="00526597">
        <w:rPr>
          <w:rFonts w:asciiTheme="minorEastAsia" w:eastAsiaTheme="minorEastAsia" w:hAnsiTheme="minorEastAsia" w:hint="eastAsia"/>
          <w:bCs/>
          <w:color w:val="000000" w:themeColor="text1"/>
          <w:sz w:val="20"/>
        </w:rPr>
        <w:t>正確性や動作の平滑性</w:t>
      </w:r>
      <w:r w:rsidR="00EA0286" w:rsidRPr="00EA0286">
        <w:rPr>
          <w:rFonts w:asciiTheme="minorEastAsia" w:eastAsiaTheme="minorEastAsia" w:hAnsiTheme="minorEastAsia"/>
          <w:bCs/>
          <w:color w:val="000000" w:themeColor="text1"/>
          <w:sz w:val="20"/>
        </w:rPr>
        <w:t>は</w:t>
      </w:r>
      <w:r w:rsidR="0068779B">
        <w:rPr>
          <w:rFonts w:asciiTheme="minorEastAsia" w:eastAsiaTheme="minorEastAsia" w:hAnsiTheme="minorEastAsia"/>
          <w:bCs/>
          <w:color w:val="000000" w:themeColor="text1"/>
          <w:sz w:val="20"/>
        </w:rPr>
        <w:t>,</w:t>
      </w:r>
      <w:r w:rsidR="00EA0286" w:rsidRPr="00EA0286">
        <w:rPr>
          <w:rFonts w:asciiTheme="minorEastAsia" w:eastAsiaTheme="minorEastAsia" w:hAnsiTheme="minorEastAsia"/>
          <w:bCs/>
          <w:color w:val="000000" w:themeColor="text1"/>
          <w:sz w:val="20"/>
        </w:rPr>
        <w:t>体位条件によらず比較的一貫していると結論付けられる</w:t>
      </w:r>
      <w:r w:rsidR="0068779B">
        <w:rPr>
          <w:rFonts w:asciiTheme="minorEastAsia" w:eastAsiaTheme="minorEastAsia" w:hAnsiTheme="minorEastAsia"/>
          <w:bCs/>
          <w:color w:val="000000" w:themeColor="text1"/>
          <w:sz w:val="20"/>
        </w:rPr>
        <w:t>.</w:t>
      </w:r>
      <w:r w:rsidR="00EA0286" w:rsidRPr="00EA0286">
        <w:rPr>
          <w:rFonts w:asciiTheme="minorEastAsia" w:eastAsiaTheme="minorEastAsia" w:hAnsiTheme="minorEastAsia"/>
          <w:bCs/>
          <w:color w:val="000000" w:themeColor="text1"/>
          <w:sz w:val="20"/>
        </w:rPr>
        <w:t>体位の変化によって変動するのは主に開始から到達までの時間的経過であり</w:t>
      </w:r>
      <w:r w:rsidR="0068779B">
        <w:rPr>
          <w:rFonts w:asciiTheme="minorEastAsia" w:eastAsiaTheme="minorEastAsia" w:hAnsiTheme="minorEastAsia"/>
          <w:bCs/>
          <w:color w:val="000000" w:themeColor="text1"/>
          <w:sz w:val="20"/>
        </w:rPr>
        <w:t>,</w:t>
      </w:r>
      <w:r w:rsidR="00EC784F">
        <w:rPr>
          <w:rFonts w:asciiTheme="minorEastAsia" w:eastAsiaTheme="minorEastAsia" w:hAnsiTheme="minorEastAsia" w:hint="eastAsia"/>
          <w:bCs/>
          <w:color w:val="000000" w:themeColor="text1"/>
          <w:sz w:val="20"/>
        </w:rPr>
        <w:t>タスク内における</w:t>
      </w:r>
      <w:r w:rsidR="000E7344">
        <w:rPr>
          <w:rFonts w:asciiTheme="minorEastAsia" w:eastAsiaTheme="minorEastAsia" w:hAnsiTheme="minorEastAsia" w:hint="eastAsia"/>
          <w:bCs/>
          <w:color w:val="000000" w:themeColor="text1"/>
          <w:sz w:val="20"/>
        </w:rPr>
        <w:t>ターゲットポインティング</w:t>
      </w:r>
      <w:r w:rsidR="00EA0286" w:rsidRPr="00EA0286">
        <w:rPr>
          <w:rFonts w:asciiTheme="minorEastAsia" w:eastAsiaTheme="minorEastAsia" w:hAnsiTheme="minorEastAsia"/>
          <w:bCs/>
          <w:color w:val="000000" w:themeColor="text1"/>
          <w:sz w:val="20"/>
        </w:rPr>
        <w:t>の操作の精度そのものは</w:t>
      </w:r>
      <w:r w:rsidR="0068779B">
        <w:rPr>
          <w:rFonts w:asciiTheme="minorEastAsia" w:eastAsiaTheme="minorEastAsia" w:hAnsiTheme="minorEastAsia"/>
          <w:bCs/>
          <w:color w:val="000000" w:themeColor="text1"/>
          <w:sz w:val="20"/>
        </w:rPr>
        <w:t>,</w:t>
      </w:r>
      <w:r w:rsidR="00EA0286" w:rsidRPr="00EA0286">
        <w:rPr>
          <w:rFonts w:asciiTheme="minorEastAsia" w:eastAsiaTheme="minorEastAsia" w:hAnsiTheme="minorEastAsia"/>
          <w:bCs/>
          <w:color w:val="000000" w:themeColor="text1"/>
          <w:sz w:val="20"/>
        </w:rPr>
        <w:t>姿勢の変化に対して高い安定性を有しているといえる</w:t>
      </w:r>
      <w:r w:rsidR="0068779B">
        <w:rPr>
          <w:rFonts w:asciiTheme="minorEastAsia" w:eastAsiaTheme="minorEastAsia" w:hAnsiTheme="minorEastAsia"/>
          <w:bCs/>
          <w:color w:val="000000" w:themeColor="text1"/>
          <w:sz w:val="20"/>
        </w:rPr>
        <w:t>.</w:t>
      </w:r>
    </w:p>
    <w:p w14:paraId="39DE5379" w14:textId="77777777" w:rsidR="00BA03E9" w:rsidRPr="00BE3934" w:rsidRDefault="00BA03E9" w:rsidP="00160F91">
      <w:pPr>
        <w:rPr>
          <w:rFonts w:asciiTheme="minorEastAsia" w:eastAsiaTheme="minorEastAsia" w:hAnsiTheme="minorEastAsia"/>
          <w:bCs/>
          <w:color w:val="000000" w:themeColor="text1"/>
          <w:sz w:val="20"/>
        </w:rPr>
      </w:pPr>
    </w:p>
    <w:p w14:paraId="2D566C20" w14:textId="29D740AC" w:rsidR="002A61B9" w:rsidRPr="00781EE5" w:rsidRDefault="002A61B9" w:rsidP="00740988">
      <w:pPr>
        <w:spacing w:afterLines="100" w:after="291"/>
        <w:rPr>
          <w:rFonts w:asciiTheme="minorEastAsia" w:eastAsiaTheme="minorEastAsia" w:hAnsiTheme="minorEastAsia"/>
          <w:bCs/>
          <w:color w:val="000000" w:themeColor="text1"/>
          <w:sz w:val="20"/>
        </w:rPr>
      </w:pPr>
      <w:r w:rsidRPr="00FB1063">
        <w:rPr>
          <w:rFonts w:ascii="Times New Roman" w:eastAsia="ＭＳ ゴシック" w:hAnsi="Times New Roman"/>
          <w:b/>
          <w:color w:val="000000" w:themeColor="text1"/>
          <w:sz w:val="20"/>
        </w:rPr>
        <w:t>2-</w:t>
      </w:r>
      <w:r>
        <w:rPr>
          <w:rFonts w:ascii="Times New Roman" w:eastAsia="ＭＳ ゴシック" w:hAnsi="Times New Roman"/>
          <w:b/>
          <w:color w:val="000000" w:themeColor="text1"/>
          <w:sz w:val="20"/>
        </w:rPr>
        <w:t>3</w:t>
      </w:r>
      <w:r w:rsidRPr="00FB1063">
        <w:rPr>
          <w:rFonts w:ascii="Times New Roman" w:eastAsia="ＭＳ ゴシック" w:hAnsi="Times New Roman"/>
          <w:b/>
          <w:color w:val="000000" w:themeColor="text1"/>
          <w:sz w:val="20"/>
        </w:rPr>
        <w:t>.</w:t>
      </w:r>
      <w:r w:rsidRPr="00FB1063">
        <w:rPr>
          <w:rFonts w:ascii="ＭＳ ゴシック" w:eastAsia="ＭＳ ゴシック" w:hAnsi="ＭＳ ゴシック" w:hint="eastAsia"/>
          <w:b/>
          <w:color w:val="000000" w:themeColor="text1"/>
          <w:sz w:val="20"/>
        </w:rPr>
        <w:t xml:space="preserve"> </w:t>
      </w:r>
      <w:r>
        <w:rPr>
          <w:rFonts w:ascii="ＭＳ ゴシック" w:eastAsia="ＭＳ ゴシック" w:hAnsi="ＭＳ ゴシック" w:hint="eastAsia"/>
          <w:b/>
          <w:color w:val="000000" w:themeColor="text1"/>
          <w:sz w:val="20"/>
        </w:rPr>
        <w:t>考察</w:t>
      </w:r>
    </w:p>
    <w:p w14:paraId="4E08E579" w14:textId="29871417" w:rsidR="00D1482E" w:rsidRPr="00B86C08" w:rsidRDefault="00D1482E" w:rsidP="00D1482E">
      <w:pPr>
        <w:rPr>
          <w:rFonts w:asciiTheme="minorEastAsia" w:eastAsiaTheme="minorEastAsia" w:hAnsiTheme="minorEastAsia"/>
          <w:bCs/>
          <w:color w:val="000000" w:themeColor="text1"/>
          <w:sz w:val="20"/>
          <w:szCs w:val="20"/>
        </w:rPr>
      </w:pPr>
      <w:r>
        <w:rPr>
          <w:rFonts w:hint="eastAsia"/>
          <w:bCs/>
          <w:color w:val="000000" w:themeColor="text1"/>
          <w:sz w:val="22"/>
          <w:szCs w:val="22"/>
        </w:rPr>
        <w:t xml:space="preserve">　</w:t>
      </w:r>
      <w:r w:rsidRPr="00B86C08">
        <w:rPr>
          <w:rFonts w:asciiTheme="minorEastAsia" w:eastAsiaTheme="minorEastAsia" w:hAnsiTheme="minorEastAsia" w:hint="eastAsia"/>
          <w:bCs/>
          <w:color w:val="000000" w:themeColor="text1"/>
          <w:sz w:val="20"/>
          <w:szCs w:val="20"/>
        </w:rPr>
        <w:t>本実験の結果</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背中の角度が</w:t>
      </w:r>
      <w:r w:rsidR="00910610" w:rsidRPr="00B86C08">
        <w:rPr>
          <w:rFonts w:asciiTheme="minorEastAsia" w:eastAsiaTheme="minorEastAsia" w:hAnsiTheme="minorEastAsia" w:hint="eastAsia"/>
          <w:bCs/>
          <w:color w:val="000000" w:themeColor="text1"/>
          <w:sz w:val="20"/>
          <w:szCs w:val="20"/>
        </w:rPr>
        <w:t>座位</w:t>
      </w:r>
      <w:r w:rsidRPr="00B86C08">
        <w:rPr>
          <w:rFonts w:asciiTheme="minorEastAsia" w:eastAsiaTheme="minorEastAsia" w:hAnsiTheme="minorEastAsia" w:hint="eastAsia"/>
          <w:bCs/>
          <w:color w:val="000000" w:themeColor="text1"/>
          <w:sz w:val="20"/>
          <w:szCs w:val="20"/>
        </w:rPr>
        <w:t>から仰臥位へと変化するにつれ</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VR空間におけるインタラクションのパフォーマンスおよび主観的評価に段階的な変容が生じることが明らかとなった</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 xml:space="preserve"> </w:t>
      </w:r>
    </w:p>
    <w:p w14:paraId="7E938212" w14:textId="47B03BCC" w:rsidR="00D1482E" w:rsidRDefault="00D1482E" w:rsidP="00D1482E">
      <w:pPr>
        <w:rPr>
          <w:rFonts w:asciiTheme="minorEastAsia" w:eastAsiaTheme="minorEastAsia" w:hAnsiTheme="minorEastAsia"/>
          <w:bCs/>
          <w:color w:val="000000" w:themeColor="text1"/>
          <w:sz w:val="20"/>
          <w:szCs w:val="20"/>
        </w:rPr>
      </w:pPr>
      <w:r w:rsidRPr="00B86C08">
        <w:rPr>
          <w:rFonts w:asciiTheme="minorEastAsia" w:eastAsiaTheme="minorEastAsia" w:hAnsiTheme="minorEastAsia" w:hint="eastAsia"/>
          <w:bCs/>
          <w:color w:val="000000" w:themeColor="text1"/>
          <w:sz w:val="20"/>
          <w:szCs w:val="20"/>
        </w:rPr>
        <w:t xml:space="preserve">　反応時間および失敗回数において</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座位と比較して仰臥位で有意な低下が見られた</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一方で</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右手コントローラの総軌跡長に有意差が見られなかった</w:t>
      </w:r>
      <w:r w:rsidR="00F54B1C" w:rsidRPr="00B86C08">
        <w:rPr>
          <w:rFonts w:asciiTheme="minorEastAsia" w:eastAsiaTheme="minorEastAsia" w:hAnsiTheme="minorEastAsia" w:hint="eastAsia"/>
          <w:bCs/>
          <w:color w:val="000000" w:themeColor="text1"/>
          <w:sz w:val="20"/>
          <w:szCs w:val="20"/>
        </w:rPr>
        <w:t>.</w:t>
      </w:r>
      <w:r w:rsidR="005D0C7E" w:rsidRPr="00B86C08">
        <w:rPr>
          <w:rFonts w:asciiTheme="minorEastAsia" w:eastAsiaTheme="minorEastAsia" w:hAnsiTheme="minorEastAsia" w:hint="eastAsia"/>
          <w:bCs/>
          <w:color w:val="000000" w:themeColor="text1"/>
          <w:sz w:val="20"/>
          <w:szCs w:val="20"/>
        </w:rPr>
        <w:t>このことから</w:t>
      </w:r>
      <w:r w:rsidR="005D0C7E" w:rsidRPr="00B86C08">
        <w:rPr>
          <w:rFonts w:asciiTheme="minorEastAsia" w:eastAsiaTheme="minorEastAsia" w:hAnsiTheme="minorEastAsia"/>
          <w:bCs/>
          <w:color w:val="000000" w:themeColor="text1"/>
          <w:sz w:val="20"/>
          <w:szCs w:val="20"/>
        </w:rPr>
        <w:t>,</w:t>
      </w:r>
      <w:r w:rsidR="009C214A" w:rsidRPr="00B86C08">
        <w:rPr>
          <w:rFonts w:asciiTheme="minorEastAsia" w:eastAsiaTheme="minorEastAsia" w:hAnsiTheme="minorEastAsia" w:hint="eastAsia"/>
          <w:bCs/>
          <w:color w:val="000000" w:themeColor="text1"/>
          <w:sz w:val="20"/>
          <w:szCs w:val="20"/>
        </w:rPr>
        <w:t>ターゲットクリックにおける右腕の運動は</w:t>
      </w:r>
      <w:r w:rsidRPr="00B86C08">
        <w:rPr>
          <w:rFonts w:asciiTheme="minorEastAsia" w:eastAsiaTheme="minorEastAsia" w:hAnsiTheme="minorEastAsia" w:hint="eastAsia"/>
          <w:bCs/>
          <w:color w:val="000000" w:themeColor="text1"/>
          <w:sz w:val="20"/>
          <w:szCs w:val="20"/>
        </w:rPr>
        <w:t>姿勢によらず維持されていることを示唆している</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つまり</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パフォーマンス低下の主因は物理的な移動距離の増大ではなく</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移動開始までの初動の遅延や</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クリック確定までの判断時間の増加といった時間的</w:t>
      </w:r>
      <w:r w:rsidR="00503D3E" w:rsidRPr="00B86C08">
        <w:rPr>
          <w:rFonts w:asciiTheme="minorEastAsia" w:eastAsiaTheme="minorEastAsia" w:hAnsiTheme="minor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認知的なプロセスにあると解釈できる</w:t>
      </w:r>
      <w:r w:rsidR="00F54B1C" w:rsidRPr="00B86C08">
        <w:rPr>
          <w:rFonts w:asciiTheme="minorEastAsia" w:eastAsiaTheme="minorEastAsia" w:hAnsiTheme="minorEastAsia" w:hint="eastAsia"/>
          <w:bCs/>
          <w:color w:val="000000" w:themeColor="text1"/>
          <w:sz w:val="20"/>
          <w:szCs w:val="20"/>
        </w:rPr>
        <w:t>.</w:t>
      </w:r>
      <w:r w:rsidR="00BA116B" w:rsidRPr="00BA116B">
        <w:rPr>
          <w:rFonts w:asciiTheme="minorEastAsia" w:eastAsiaTheme="minorEastAsia" w:hAnsiTheme="minorEastAsia"/>
          <w:bCs/>
          <w:color w:val="000000" w:themeColor="text1"/>
          <w:sz w:val="20"/>
          <w:szCs w:val="20"/>
        </w:rPr>
        <w:t>特にAnastasopoulosら</w:t>
      </w:r>
      <w:r w:rsidR="00E25038">
        <w:rPr>
          <w:rFonts w:asciiTheme="minorEastAsia" w:eastAsiaTheme="minorEastAsia" w:hAnsiTheme="minorEastAsia"/>
          <w:bCs/>
          <w:color w:val="000000" w:themeColor="text1"/>
          <w:sz w:val="20"/>
          <w:szCs w:val="20"/>
          <w:vertAlign w:val="superscript"/>
        </w:rPr>
        <w:t>6)</w:t>
      </w:r>
      <w:r w:rsidR="00BA116B" w:rsidRPr="00BA116B">
        <w:rPr>
          <w:rFonts w:asciiTheme="minorEastAsia" w:eastAsiaTheme="minorEastAsia" w:hAnsiTheme="minorEastAsia"/>
          <w:bCs/>
          <w:color w:val="000000" w:themeColor="text1"/>
          <w:sz w:val="20"/>
          <w:szCs w:val="20"/>
        </w:rPr>
        <w:t>が指摘するように，身体の傾斜は</w:t>
      </w:r>
      <w:r w:rsidR="004C71A8" w:rsidRPr="004C71A8">
        <w:rPr>
          <w:rFonts w:asciiTheme="minorEastAsia" w:eastAsiaTheme="minorEastAsia" w:hAnsiTheme="minorEastAsia"/>
          <w:bCs/>
          <w:color w:val="000000" w:themeColor="text1"/>
          <w:sz w:val="20"/>
          <w:szCs w:val="20"/>
        </w:rPr>
        <w:t>身体感覚情報の変化を伴い</w:t>
      </w:r>
      <w:r w:rsidR="00BA116B" w:rsidRPr="00BA116B">
        <w:rPr>
          <w:rFonts w:asciiTheme="minorEastAsia" w:eastAsiaTheme="minorEastAsia" w:hAnsiTheme="minorEastAsia"/>
          <w:bCs/>
          <w:color w:val="000000" w:themeColor="text1"/>
          <w:sz w:val="20"/>
          <w:szCs w:val="20"/>
        </w:rPr>
        <w:t>，主観的な垂直知覚の不安定化を招く．仰臥位では座位と異なり，背中全体への接地圧が優位となるため，脳内での空間座標の再構築にコストを要し，それが反応時間の増大に寄与したと考えられる．</w:t>
      </w:r>
    </w:p>
    <w:p w14:paraId="4075067D" w14:textId="77777777" w:rsidR="008F3703" w:rsidRPr="00B86C08" w:rsidRDefault="008F3703" w:rsidP="00D1482E">
      <w:pPr>
        <w:rPr>
          <w:rFonts w:asciiTheme="minorEastAsia" w:eastAsiaTheme="minorEastAsia" w:hAnsiTheme="minorEastAsia"/>
          <w:bCs/>
          <w:color w:val="000000" w:themeColor="text1"/>
          <w:sz w:val="20"/>
          <w:szCs w:val="20"/>
        </w:rPr>
      </w:pPr>
    </w:p>
    <w:p w14:paraId="55668458" w14:textId="2337883D" w:rsidR="00D1482E" w:rsidRPr="00B86C08" w:rsidRDefault="00D1482E" w:rsidP="00D1482E">
      <w:pPr>
        <w:rPr>
          <w:rFonts w:asciiTheme="minorEastAsia" w:eastAsiaTheme="minorEastAsia" w:hAnsiTheme="minorEastAsia"/>
          <w:bCs/>
          <w:color w:val="000000" w:themeColor="text1"/>
          <w:sz w:val="20"/>
          <w:szCs w:val="20"/>
        </w:rPr>
      </w:pPr>
      <w:r w:rsidRPr="00B86C08">
        <w:rPr>
          <w:rFonts w:asciiTheme="minorEastAsia" w:eastAsiaTheme="minorEastAsia" w:hAnsiTheme="minorEastAsia" w:hint="eastAsia"/>
          <w:bCs/>
          <w:color w:val="000000" w:themeColor="text1"/>
          <w:sz w:val="20"/>
          <w:szCs w:val="20"/>
        </w:rPr>
        <w:t xml:space="preserve">　特筆すべき知見として</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仰臥位における主観的評価と客観的データの乖離が挙げられる</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インタビュー調査では上方領域の操作が最も困難であるとの回答が多数を占めたが</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実際の反応時間は下方領域において最大値を示した</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この要因として</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Previc</w:t>
      </w:r>
      <w:r w:rsidR="00904144">
        <w:rPr>
          <w:rFonts w:asciiTheme="minorEastAsia" w:eastAsiaTheme="minorEastAsia" w:hAnsiTheme="minorEastAsia"/>
          <w:bCs/>
          <w:color w:val="000000" w:themeColor="text1"/>
          <w:sz w:val="20"/>
          <w:szCs w:val="20"/>
          <w:vertAlign w:val="superscript"/>
        </w:rPr>
        <w:t>7</w:t>
      </w:r>
      <w:r w:rsidR="00174AF0" w:rsidRPr="00B86C08">
        <w:rPr>
          <w:rFonts w:asciiTheme="minorEastAsia" w:eastAsiaTheme="minorEastAsia" w:hAnsiTheme="minorEastAsia"/>
          <w:bCs/>
          <w:color w:val="000000" w:themeColor="text1"/>
          <w:sz w:val="20"/>
          <w:szCs w:val="20"/>
          <w:vertAlign w:val="superscript"/>
        </w:rPr>
        <w:t>)</w:t>
      </w:r>
      <w:r w:rsidRPr="00B86C08">
        <w:rPr>
          <w:rFonts w:asciiTheme="minorEastAsia" w:eastAsiaTheme="minorEastAsia" w:hAnsiTheme="minorEastAsia" w:hint="eastAsia"/>
          <w:bCs/>
          <w:color w:val="000000" w:themeColor="text1"/>
          <w:sz w:val="20"/>
          <w:szCs w:val="20"/>
        </w:rPr>
        <w:t>が指摘する視野の機能的分化が関連していると考えられ</w:t>
      </w:r>
      <w:r w:rsidRPr="00B86C08">
        <w:rPr>
          <w:rFonts w:asciiTheme="minorEastAsia" w:eastAsiaTheme="minorEastAsia" w:hAnsiTheme="minorEastAsia" w:hint="eastAsia"/>
          <w:bCs/>
          <w:color w:val="000000" w:themeColor="text1"/>
          <w:sz w:val="20"/>
          <w:szCs w:val="20"/>
        </w:rPr>
        <w:t>る</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Previcによれば</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人間の下方視野は進化的に「身体近傍空間（near space）」の処理に特化して</w:t>
      </w:r>
      <w:r w:rsidR="00BE1275" w:rsidRPr="00B86C08">
        <w:rPr>
          <w:rFonts w:asciiTheme="minorEastAsia" w:eastAsiaTheme="minorEastAsia" w:hAnsiTheme="minorEastAsia" w:hint="eastAsia"/>
          <w:bCs/>
          <w:color w:val="000000" w:themeColor="text1"/>
          <w:sz w:val="20"/>
          <w:szCs w:val="20"/>
        </w:rPr>
        <w:t>いるとされる</w:t>
      </w:r>
      <w:r w:rsidR="00BE1275" w:rsidRPr="00B86C08">
        <w:rPr>
          <w:rFonts w:asciiTheme="minorEastAsia" w:eastAsiaTheme="minorEastAsia" w:hAnsiTheme="minorEastAsia"/>
          <w:bCs/>
          <w:color w:val="000000" w:themeColor="text1"/>
          <w:sz w:val="20"/>
          <w:szCs w:val="20"/>
        </w:rPr>
        <w:t>.</w:t>
      </w:r>
      <w:r w:rsidR="00BE1275" w:rsidRPr="00B86C08">
        <w:rPr>
          <w:rFonts w:asciiTheme="minorEastAsia" w:eastAsiaTheme="minorEastAsia" w:hAnsiTheme="minorEastAsia" w:hint="eastAsia"/>
          <w:bCs/>
          <w:color w:val="000000" w:themeColor="text1"/>
          <w:sz w:val="20"/>
          <w:szCs w:val="20"/>
        </w:rPr>
        <w:t>このことから</w:t>
      </w:r>
      <w:r w:rsidR="00BE1275" w:rsidRPr="00B86C08">
        <w:rPr>
          <w:rFonts w:asciiTheme="minorEastAsia" w:eastAsiaTheme="minorEastAsia" w:hAnsiTheme="minor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日常的に下方は操作しやすい領域であるという強固な認知モデルが形成され</w:t>
      </w:r>
      <w:r w:rsidR="00F57A4F" w:rsidRPr="00B86C08">
        <w:rPr>
          <w:rFonts w:asciiTheme="minorEastAsia" w:eastAsiaTheme="minorEastAsia" w:hAnsiTheme="minorEastAsia" w:hint="eastAsia"/>
          <w:bCs/>
          <w:color w:val="000000" w:themeColor="text1"/>
          <w:sz w:val="20"/>
          <w:szCs w:val="20"/>
        </w:rPr>
        <w:t>ると考えられる</w:t>
      </w:r>
      <w:r w:rsidR="00F57A4F" w:rsidRPr="00B86C08">
        <w:rPr>
          <w:rFonts w:asciiTheme="minorEastAsia" w:eastAsiaTheme="minorEastAsia" w:hAnsiTheme="minor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そのため</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仰臥位という特殊な姿勢下においても</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参加者は下方の操作困難性を事前に正しく予測できず</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操作時に予期せぬ違和感が生じた結果</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再確認行動を挟むことで反応時間が遅延したと推察される</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以上のことから</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特定の体位条件下では</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ユーザー自身が操作困難性を正確に認識</w:t>
      </w:r>
      <w:r w:rsidR="00301410" w:rsidRPr="00B86C08">
        <w:rPr>
          <w:rFonts w:asciiTheme="minorEastAsia" w:eastAsiaTheme="minorEastAsia" w:hAnsiTheme="minor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自覚できない可能性が示唆された</w:t>
      </w:r>
      <w:r w:rsidR="00F54B1C" w:rsidRPr="00B86C08">
        <w:rPr>
          <w:rFonts w:asciiTheme="minorEastAsia" w:eastAsiaTheme="minorEastAsia" w:hAnsiTheme="minorEastAsia" w:hint="eastAsia"/>
          <w:bCs/>
          <w:color w:val="000000" w:themeColor="text1"/>
          <w:sz w:val="20"/>
          <w:szCs w:val="20"/>
        </w:rPr>
        <w:t>.</w:t>
      </w:r>
    </w:p>
    <w:p w14:paraId="7FC4DE0C" w14:textId="77777777" w:rsidR="00D1482E" w:rsidRPr="00B86C08" w:rsidRDefault="00D1482E" w:rsidP="00D1482E">
      <w:pPr>
        <w:rPr>
          <w:rFonts w:asciiTheme="minorEastAsia" w:eastAsiaTheme="minorEastAsia" w:hAnsiTheme="minorEastAsia"/>
          <w:bCs/>
          <w:color w:val="000000" w:themeColor="text1"/>
          <w:sz w:val="20"/>
          <w:szCs w:val="20"/>
        </w:rPr>
      </w:pPr>
    </w:p>
    <w:p w14:paraId="7B1E1C90" w14:textId="734062BA" w:rsidR="00A662AF" w:rsidRPr="00B86C08" w:rsidRDefault="00D1482E" w:rsidP="00D1482E">
      <w:pPr>
        <w:rPr>
          <w:rFonts w:asciiTheme="minorEastAsia" w:eastAsiaTheme="minorEastAsia" w:hAnsiTheme="minorEastAsia"/>
          <w:bCs/>
          <w:color w:val="000000" w:themeColor="text1"/>
          <w:sz w:val="20"/>
          <w:szCs w:val="20"/>
        </w:rPr>
      </w:pPr>
      <w:r w:rsidRPr="00B86C08">
        <w:rPr>
          <w:rFonts w:asciiTheme="minorEastAsia" w:eastAsiaTheme="minorEastAsia" w:hAnsiTheme="minorEastAsia" w:hint="eastAsia"/>
          <w:bCs/>
          <w:color w:val="000000" w:themeColor="text1"/>
          <w:sz w:val="20"/>
          <w:szCs w:val="20"/>
        </w:rPr>
        <w:t xml:space="preserve">　以上のことから</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背中角度を倒した状態での</w:t>
      </w:r>
      <w:r w:rsidR="00275858" w:rsidRPr="00B86C08">
        <w:rPr>
          <w:rFonts w:asciiTheme="minorEastAsia" w:eastAsiaTheme="minorEastAsia" w:hAnsiTheme="minorEastAsia"/>
          <w:bCs/>
          <w:color w:val="000000" w:themeColor="text1"/>
          <w:sz w:val="20"/>
          <w:szCs w:val="20"/>
        </w:rPr>
        <w:t>VR</w:t>
      </w:r>
      <w:r w:rsidR="00275858" w:rsidRPr="00B86C08">
        <w:rPr>
          <w:rFonts w:asciiTheme="minorEastAsia" w:eastAsiaTheme="minorEastAsia" w:hAnsiTheme="minorEastAsia" w:hint="eastAsia"/>
          <w:bCs/>
          <w:color w:val="000000" w:themeColor="text1"/>
          <w:sz w:val="20"/>
          <w:szCs w:val="20"/>
        </w:rPr>
        <w:t>操作</w:t>
      </w:r>
      <w:r w:rsidRPr="00B86C08">
        <w:rPr>
          <w:rFonts w:asciiTheme="minorEastAsia" w:eastAsiaTheme="minorEastAsia" w:hAnsiTheme="minorEastAsia" w:hint="eastAsia"/>
          <w:bCs/>
          <w:color w:val="000000" w:themeColor="text1"/>
          <w:sz w:val="20"/>
          <w:szCs w:val="20"/>
        </w:rPr>
        <w:t>においては</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運動の滑らかさ自体を補正するよりも</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反応時間の遅延や精度の低下を前提とした</w:t>
      </w:r>
      <w:r w:rsidR="00CB5611">
        <w:rPr>
          <w:rFonts w:asciiTheme="minorEastAsia" w:eastAsiaTheme="minorEastAsia" w:hAnsiTheme="minorEastAsia" w:hint="eastAsia"/>
          <w:bCs/>
          <w:color w:val="000000" w:themeColor="text1"/>
          <w:sz w:val="20"/>
          <w:szCs w:val="20"/>
        </w:rPr>
        <w:t>ユーザインタ</w:t>
      </w:r>
      <w:r w:rsidR="00B0242C">
        <w:rPr>
          <w:rFonts w:asciiTheme="minorEastAsia" w:eastAsiaTheme="minorEastAsia" w:hAnsiTheme="minorEastAsia" w:hint="eastAsia"/>
          <w:bCs/>
          <w:color w:val="000000" w:themeColor="text1"/>
          <w:sz w:val="20"/>
          <w:szCs w:val="20"/>
        </w:rPr>
        <w:t>ー</w:t>
      </w:r>
      <w:r w:rsidR="00CB5611">
        <w:rPr>
          <w:rFonts w:asciiTheme="minorEastAsia" w:eastAsiaTheme="minorEastAsia" w:hAnsiTheme="minorEastAsia" w:hint="eastAsia"/>
          <w:bCs/>
          <w:color w:val="000000" w:themeColor="text1"/>
          <w:sz w:val="20"/>
          <w:szCs w:val="20"/>
        </w:rPr>
        <w:t>フェ</w:t>
      </w:r>
      <w:r w:rsidR="003459FE">
        <w:rPr>
          <w:rFonts w:asciiTheme="minorEastAsia" w:eastAsiaTheme="minorEastAsia" w:hAnsiTheme="minorEastAsia" w:hint="eastAsia"/>
          <w:bCs/>
          <w:color w:val="000000" w:themeColor="text1"/>
          <w:sz w:val="20"/>
          <w:szCs w:val="20"/>
        </w:rPr>
        <w:t>イ</w:t>
      </w:r>
      <w:r w:rsidR="00CB5611">
        <w:rPr>
          <w:rFonts w:asciiTheme="minorEastAsia" w:eastAsiaTheme="minorEastAsia" w:hAnsiTheme="minorEastAsia" w:hint="eastAsia"/>
          <w:bCs/>
          <w:color w:val="000000" w:themeColor="text1"/>
          <w:sz w:val="20"/>
          <w:szCs w:val="20"/>
        </w:rPr>
        <w:t>ス</w:t>
      </w:r>
      <w:r w:rsidR="00CB5611">
        <w:rPr>
          <w:rFonts w:asciiTheme="minorEastAsia" w:eastAsiaTheme="minorEastAsia" w:hAnsiTheme="minor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UI</w:t>
      </w:r>
      <w:r w:rsidR="00CB5611">
        <w:rPr>
          <w:rFonts w:asciiTheme="minorEastAsia" w:eastAsiaTheme="minorEastAsia" w:hAnsiTheme="minor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デザイン</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あるいは視覚的フィードバックの工夫が重要になると考えられる</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特に</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ユーザーが自覚しにくい「下方領域での操作遅延」や</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身体的負担を感じやすい「上方領域での疲労」を考慮し</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姿勢に応じたターゲット配置の最適化や</w:t>
      </w:r>
      <w:r w:rsidR="00F54B1C" w:rsidRPr="00B86C08">
        <w:rPr>
          <w:rFonts w:asciiTheme="minorEastAsia" w:eastAsiaTheme="minorEastAsia" w:hAnsiTheme="minorEastAsia" w:hint="eastAsia"/>
          <w:bCs/>
          <w:color w:val="000000" w:themeColor="text1"/>
          <w:sz w:val="20"/>
          <w:szCs w:val="20"/>
        </w:rPr>
        <w:t>,</w:t>
      </w:r>
      <w:r w:rsidRPr="00B86C08">
        <w:rPr>
          <w:rFonts w:asciiTheme="minorEastAsia" w:eastAsiaTheme="minorEastAsia" w:hAnsiTheme="minorEastAsia" w:hint="eastAsia"/>
          <w:bCs/>
          <w:color w:val="000000" w:themeColor="text1"/>
          <w:sz w:val="20"/>
          <w:szCs w:val="20"/>
        </w:rPr>
        <w:t>ポインティングアシストの導入が求められる</w:t>
      </w:r>
      <w:r w:rsidR="00F54B1C" w:rsidRPr="00B86C08">
        <w:rPr>
          <w:rFonts w:asciiTheme="minorEastAsia" w:eastAsiaTheme="minorEastAsia" w:hAnsiTheme="minorEastAsia" w:hint="eastAsia"/>
          <w:bCs/>
          <w:color w:val="000000" w:themeColor="text1"/>
          <w:sz w:val="20"/>
          <w:szCs w:val="20"/>
        </w:rPr>
        <w:t>.</w:t>
      </w:r>
    </w:p>
    <w:p w14:paraId="03B978C3" w14:textId="729CF678" w:rsidR="003F7240" w:rsidRDefault="003F7240" w:rsidP="003F7240">
      <w:pPr>
        <w:rPr>
          <w:b/>
          <w:color w:val="000000" w:themeColor="text1"/>
          <w:sz w:val="22"/>
          <w:szCs w:val="22"/>
        </w:rPr>
      </w:pPr>
    </w:p>
    <w:p w14:paraId="7386A30C" w14:textId="6787F7AC" w:rsidR="00186034" w:rsidRPr="00FB1063" w:rsidRDefault="00E6143F" w:rsidP="00951CAF">
      <w:pPr>
        <w:spacing w:afterLines="100" w:after="291"/>
        <w:rPr>
          <w:rFonts w:ascii="Times New Roman" w:eastAsia="ＭＳ ゴシック" w:hAnsi="Times New Roman"/>
          <w:b/>
          <w:color w:val="000000" w:themeColor="text1"/>
          <w:sz w:val="22"/>
          <w:szCs w:val="22"/>
        </w:rPr>
      </w:pPr>
      <w:r w:rsidRPr="00FB1063">
        <w:rPr>
          <w:b/>
          <w:color w:val="000000" w:themeColor="text1"/>
          <w:sz w:val="22"/>
          <w:szCs w:val="22"/>
        </w:rPr>
        <w:t>3</w:t>
      </w:r>
      <w:r w:rsidR="00186034" w:rsidRPr="00FB1063">
        <w:rPr>
          <w:rFonts w:ascii="Times New Roman" w:hAnsi="Times New Roman"/>
          <w:b/>
          <w:color w:val="000000" w:themeColor="text1"/>
          <w:sz w:val="22"/>
          <w:szCs w:val="22"/>
        </w:rPr>
        <w:t xml:space="preserve">. </w:t>
      </w:r>
      <w:r w:rsidR="000B764E" w:rsidRPr="008C36DB">
        <w:rPr>
          <w:rFonts w:hAnsi="ＭＳ 明朝"/>
          <w:b/>
          <w:color w:val="000000" w:themeColor="text1"/>
          <w:sz w:val="22"/>
        </w:rPr>
        <w:t>実験</w:t>
      </w:r>
      <w:r w:rsidR="000B764E">
        <w:rPr>
          <w:rFonts w:hAnsi="ＭＳ 明朝" w:hint="eastAsia"/>
          <w:b/>
          <w:color w:val="000000" w:themeColor="text1"/>
          <w:sz w:val="22"/>
        </w:rPr>
        <w:t>２</w:t>
      </w:r>
      <w:r w:rsidR="000B764E" w:rsidRPr="008C36DB">
        <w:rPr>
          <w:rFonts w:hAnsi="ＭＳ 明朝"/>
          <w:b/>
          <w:color w:val="000000" w:themeColor="text1"/>
          <w:sz w:val="22"/>
        </w:rPr>
        <w:t>：</w:t>
      </w:r>
      <w:r w:rsidR="004F7AE0">
        <w:rPr>
          <w:rFonts w:hAnsi="ＭＳ 明朝" w:hint="eastAsia"/>
          <w:b/>
          <w:color w:val="000000" w:themeColor="text1"/>
          <w:sz w:val="22"/>
        </w:rPr>
        <w:t>仰臥位における</w:t>
      </w:r>
      <w:r w:rsidR="00FF7251">
        <w:rPr>
          <w:rFonts w:hAnsi="ＭＳ 明朝" w:hint="eastAsia"/>
          <w:b/>
          <w:color w:val="000000" w:themeColor="text1"/>
          <w:sz w:val="22"/>
        </w:rPr>
        <w:t>学習効果</w:t>
      </w:r>
      <w:r w:rsidR="00FA6772">
        <w:rPr>
          <w:rFonts w:hAnsi="ＭＳ 明朝" w:hint="eastAsia"/>
          <w:b/>
          <w:color w:val="000000" w:themeColor="text1"/>
          <w:sz w:val="22"/>
        </w:rPr>
        <w:t>の検証</w:t>
      </w:r>
    </w:p>
    <w:p w14:paraId="0F2A0AAF" w14:textId="3DF89CEE" w:rsidR="00186034" w:rsidRPr="00FB1063" w:rsidRDefault="00186034" w:rsidP="00951CAF">
      <w:pPr>
        <w:spacing w:afterLines="100" w:after="291"/>
        <w:rPr>
          <w:rFonts w:ascii="Times New Roman" w:eastAsia="ＭＳ ゴシック" w:hAnsi="Times New Roman"/>
          <w:b/>
          <w:color w:val="000000" w:themeColor="text1"/>
          <w:sz w:val="20"/>
          <w:szCs w:val="20"/>
        </w:rPr>
      </w:pPr>
      <w:r w:rsidRPr="00FB1063">
        <w:rPr>
          <w:rFonts w:ascii="Times New Roman" w:eastAsia="ＭＳ ゴシック" w:hAnsi="Times New Roman"/>
          <w:b/>
          <w:color w:val="000000" w:themeColor="text1"/>
          <w:sz w:val="20"/>
          <w:szCs w:val="20"/>
        </w:rPr>
        <w:t xml:space="preserve">3-1. </w:t>
      </w:r>
      <w:r w:rsidR="00FA6772">
        <w:rPr>
          <w:rFonts w:ascii="Times New Roman" w:eastAsia="ＭＳ ゴシック" w:hAnsi="Times New Roman" w:hint="eastAsia"/>
          <w:b/>
          <w:color w:val="000000" w:themeColor="text1"/>
          <w:sz w:val="20"/>
          <w:szCs w:val="20"/>
        </w:rPr>
        <w:t>目的と</w:t>
      </w:r>
      <w:r w:rsidR="004478A6">
        <w:rPr>
          <w:rFonts w:ascii="Times New Roman" w:eastAsia="ＭＳ ゴシック" w:hAnsi="Times New Roman" w:hint="eastAsia"/>
          <w:b/>
          <w:color w:val="000000" w:themeColor="text1"/>
          <w:sz w:val="20"/>
          <w:szCs w:val="20"/>
        </w:rPr>
        <w:t>方法</w:t>
      </w:r>
    </w:p>
    <w:p w14:paraId="3A566475" w14:textId="622B817C" w:rsidR="00905AEF" w:rsidRDefault="00E224BE" w:rsidP="008462F6">
      <w:pPr>
        <w:ind w:firstLineChars="100" w:firstLine="195"/>
        <w:rPr>
          <w:rFonts w:ascii="Times New Roman" w:hAnsi="Times New Roman"/>
          <w:color w:val="000000" w:themeColor="text1"/>
          <w:sz w:val="20"/>
          <w:szCs w:val="20"/>
        </w:rPr>
      </w:pPr>
      <w:r w:rsidRPr="002975FA">
        <w:rPr>
          <w:rFonts w:ascii="Times New Roman" w:hAnsi="Times New Roman"/>
          <w:color w:val="000000" w:themeColor="text1"/>
          <w:sz w:val="20"/>
          <w:szCs w:val="20"/>
        </w:rPr>
        <w:t>本章では</w:t>
      </w:r>
      <w:r w:rsidR="002739AF">
        <w:rPr>
          <w:rFonts w:ascii="Times New Roman" w:hAnsi="Times New Roman"/>
          <w:color w:val="000000" w:themeColor="text1"/>
          <w:sz w:val="20"/>
          <w:szCs w:val="20"/>
        </w:rPr>
        <w:t>,</w:t>
      </w:r>
      <w:r w:rsidR="002975FA" w:rsidRPr="002975FA">
        <w:rPr>
          <w:rFonts w:ascii="Times New Roman" w:hAnsi="Times New Roman"/>
          <w:color w:val="000000" w:themeColor="text1"/>
          <w:sz w:val="20"/>
          <w:szCs w:val="20"/>
        </w:rPr>
        <w:t>特に操作の困難さが指摘されていた仰臥位に着目し</w:t>
      </w:r>
      <w:r w:rsidR="002739AF">
        <w:rPr>
          <w:rFonts w:ascii="Times New Roman" w:hAnsi="Times New Roman"/>
          <w:color w:val="000000" w:themeColor="text1"/>
          <w:sz w:val="20"/>
          <w:szCs w:val="20"/>
        </w:rPr>
        <w:t>,</w:t>
      </w:r>
      <w:r w:rsidR="002975FA" w:rsidRPr="002975FA">
        <w:rPr>
          <w:rFonts w:ascii="Times New Roman" w:hAnsi="Times New Roman"/>
          <w:color w:val="000000" w:themeColor="text1"/>
          <w:sz w:val="20"/>
          <w:szCs w:val="20"/>
        </w:rPr>
        <w:t>短期間</w:t>
      </w:r>
      <w:r w:rsidR="00451702">
        <w:rPr>
          <w:rFonts w:ascii="Times New Roman" w:hAnsi="Times New Roman" w:hint="eastAsia"/>
          <w:color w:val="000000" w:themeColor="text1"/>
          <w:sz w:val="20"/>
          <w:szCs w:val="20"/>
        </w:rPr>
        <w:t>の</w:t>
      </w:r>
      <w:r w:rsidR="002975FA" w:rsidRPr="002975FA">
        <w:rPr>
          <w:rFonts w:ascii="Times New Roman" w:hAnsi="Times New Roman"/>
          <w:color w:val="000000" w:themeColor="text1"/>
          <w:sz w:val="20"/>
          <w:szCs w:val="20"/>
        </w:rPr>
        <w:t>反復試行を通じて</w:t>
      </w:r>
      <w:r w:rsidR="002739AF">
        <w:rPr>
          <w:rFonts w:ascii="Times New Roman" w:hAnsi="Times New Roman"/>
          <w:color w:val="000000" w:themeColor="text1"/>
          <w:sz w:val="20"/>
          <w:szCs w:val="20"/>
        </w:rPr>
        <w:t>,</w:t>
      </w:r>
      <w:r w:rsidR="002975FA" w:rsidRPr="002975FA">
        <w:rPr>
          <w:rFonts w:ascii="Times New Roman" w:hAnsi="Times New Roman"/>
          <w:color w:val="000000" w:themeColor="text1"/>
          <w:sz w:val="20"/>
          <w:szCs w:val="20"/>
        </w:rPr>
        <w:t>パフォーマンスと身体技法がどのように変容するかを定量的に検証する</w:t>
      </w:r>
      <w:r w:rsidR="002739AF">
        <w:rPr>
          <w:rFonts w:ascii="Times New Roman" w:hAnsi="Times New Roman"/>
          <w:color w:val="000000" w:themeColor="text1"/>
          <w:sz w:val="20"/>
          <w:szCs w:val="20"/>
        </w:rPr>
        <w:t>.</w:t>
      </w:r>
      <w:r w:rsidR="00F1519C">
        <w:rPr>
          <w:rFonts w:ascii="Times New Roman" w:hAnsi="Times New Roman" w:hint="eastAsia"/>
          <w:color w:val="000000" w:themeColor="text1"/>
          <w:sz w:val="20"/>
          <w:szCs w:val="20"/>
        </w:rPr>
        <w:t>これにより</w:t>
      </w:r>
      <w:r w:rsidR="00F1519C">
        <w:rPr>
          <w:rFonts w:ascii="Times New Roman" w:hAnsi="Times New Roman"/>
          <w:color w:val="000000" w:themeColor="text1"/>
          <w:sz w:val="20"/>
          <w:szCs w:val="20"/>
        </w:rPr>
        <w:t>,</w:t>
      </w:r>
      <w:r w:rsidR="00494809" w:rsidRPr="00494809">
        <w:rPr>
          <w:rFonts w:ascii="Times New Roman" w:hAnsi="Times New Roman"/>
          <w:color w:val="000000" w:themeColor="text1"/>
          <w:sz w:val="20"/>
          <w:szCs w:val="20"/>
        </w:rPr>
        <w:t>長期的な利用や習熟を前提とした</w:t>
      </w:r>
      <w:r w:rsidR="00494809" w:rsidRPr="00494809">
        <w:rPr>
          <w:rFonts w:ascii="Times New Roman" w:hAnsi="Times New Roman"/>
          <w:color w:val="000000" w:themeColor="text1"/>
          <w:sz w:val="20"/>
          <w:szCs w:val="20"/>
        </w:rPr>
        <w:t>VR</w:t>
      </w:r>
      <w:r w:rsidR="00494809" w:rsidRPr="00494809">
        <w:rPr>
          <w:rFonts w:ascii="Times New Roman" w:hAnsi="Times New Roman"/>
          <w:color w:val="000000" w:themeColor="text1"/>
          <w:sz w:val="20"/>
          <w:szCs w:val="20"/>
        </w:rPr>
        <w:t>インターフェ</w:t>
      </w:r>
      <w:r w:rsidR="003459FE">
        <w:rPr>
          <w:rFonts w:ascii="Times New Roman" w:hAnsi="Times New Roman" w:hint="eastAsia"/>
          <w:color w:val="000000" w:themeColor="text1"/>
          <w:sz w:val="20"/>
          <w:szCs w:val="20"/>
        </w:rPr>
        <w:t>イ</w:t>
      </w:r>
      <w:r w:rsidR="00494809" w:rsidRPr="00494809">
        <w:rPr>
          <w:rFonts w:ascii="Times New Roman" w:hAnsi="Times New Roman"/>
          <w:color w:val="000000" w:themeColor="text1"/>
          <w:sz w:val="20"/>
          <w:szCs w:val="20"/>
        </w:rPr>
        <w:t>ス設計における指針を得る</w:t>
      </w:r>
      <w:r w:rsidR="000B08B0">
        <w:rPr>
          <w:rFonts w:ascii="Times New Roman" w:hAnsi="Times New Roman" w:hint="eastAsia"/>
          <w:color w:val="000000" w:themeColor="text1"/>
          <w:sz w:val="20"/>
          <w:szCs w:val="20"/>
        </w:rPr>
        <w:t>ことを目的とする</w:t>
      </w:r>
      <w:r w:rsidR="000B08B0">
        <w:rPr>
          <w:rFonts w:ascii="Times New Roman" w:hAnsi="Times New Roman"/>
          <w:color w:val="000000" w:themeColor="text1"/>
          <w:sz w:val="20"/>
          <w:szCs w:val="20"/>
        </w:rPr>
        <w:t>.</w:t>
      </w:r>
    </w:p>
    <w:p w14:paraId="6280B184" w14:textId="7B8AD8E8" w:rsidR="00CF1121" w:rsidRDefault="005110CE" w:rsidP="008462F6">
      <w:pPr>
        <w:ind w:firstLineChars="100" w:firstLine="195"/>
        <w:rPr>
          <w:rFonts w:ascii="Times New Roman" w:hAnsi="Times New Roman"/>
          <w:color w:val="000000" w:themeColor="text1"/>
          <w:sz w:val="20"/>
          <w:szCs w:val="20"/>
        </w:rPr>
      </w:pPr>
      <w:r w:rsidRPr="005110CE">
        <w:rPr>
          <w:rFonts w:ascii="Times New Roman" w:hAnsi="Times New Roman"/>
          <w:color w:val="000000" w:themeColor="text1"/>
          <w:sz w:val="20"/>
          <w:szCs w:val="20"/>
        </w:rPr>
        <w:t>実験の基本構成は前章の実験</w:t>
      </w:r>
      <w:r w:rsidRPr="005110CE">
        <w:rPr>
          <w:rFonts w:ascii="Times New Roman" w:hAnsi="Times New Roman"/>
          <w:color w:val="000000" w:themeColor="text1"/>
          <w:sz w:val="20"/>
          <w:szCs w:val="20"/>
        </w:rPr>
        <w:t>1</w:t>
      </w:r>
      <w:r w:rsidRPr="005110CE">
        <w:rPr>
          <w:rFonts w:ascii="Times New Roman" w:hAnsi="Times New Roman"/>
          <w:color w:val="000000" w:themeColor="text1"/>
          <w:sz w:val="20"/>
          <w:szCs w:val="20"/>
        </w:rPr>
        <w:t>に準拠し</w:t>
      </w:r>
      <w:r w:rsidR="002739AF">
        <w:rPr>
          <w:rFonts w:ascii="Times New Roman" w:hAnsi="Times New Roman"/>
          <w:color w:val="000000" w:themeColor="text1"/>
          <w:sz w:val="20"/>
          <w:szCs w:val="20"/>
        </w:rPr>
        <w:t>,</w:t>
      </w:r>
      <w:r w:rsidRPr="005110CE">
        <w:rPr>
          <w:rFonts w:ascii="Times New Roman" w:hAnsi="Times New Roman"/>
          <w:color w:val="000000" w:themeColor="text1"/>
          <w:sz w:val="20"/>
          <w:szCs w:val="20"/>
        </w:rPr>
        <w:t>球体ターゲットのクリックタスクを用いた</w:t>
      </w:r>
      <w:r w:rsidR="002739AF">
        <w:rPr>
          <w:rFonts w:ascii="Times New Roman" w:hAnsi="Times New Roman"/>
          <w:color w:val="000000" w:themeColor="text1"/>
          <w:sz w:val="20"/>
          <w:szCs w:val="20"/>
        </w:rPr>
        <w:t>.</w:t>
      </w:r>
      <w:r w:rsidRPr="005110CE">
        <w:rPr>
          <w:rFonts w:ascii="Times New Roman" w:hAnsi="Times New Roman"/>
          <w:color w:val="000000" w:themeColor="text1"/>
          <w:sz w:val="20"/>
          <w:szCs w:val="20"/>
        </w:rPr>
        <w:t>本実験では</w:t>
      </w:r>
      <w:r w:rsidR="002739AF">
        <w:rPr>
          <w:rFonts w:ascii="Times New Roman" w:hAnsi="Times New Roman"/>
          <w:color w:val="000000" w:themeColor="text1"/>
          <w:sz w:val="20"/>
          <w:szCs w:val="20"/>
        </w:rPr>
        <w:t>,</w:t>
      </w:r>
      <w:r w:rsidRPr="005110CE">
        <w:rPr>
          <w:rFonts w:ascii="Times New Roman" w:hAnsi="Times New Roman"/>
          <w:color w:val="000000" w:themeColor="text1"/>
          <w:sz w:val="20"/>
          <w:szCs w:val="20"/>
        </w:rPr>
        <w:t>比較対象となる</w:t>
      </w:r>
      <w:commentRangeStart w:id="154"/>
      <w:r w:rsidRPr="005110CE">
        <w:rPr>
          <w:rFonts w:ascii="Times New Roman" w:hAnsi="Times New Roman"/>
          <w:color w:val="000000" w:themeColor="text1"/>
          <w:sz w:val="20"/>
          <w:szCs w:val="20"/>
        </w:rPr>
        <w:t>「座位」「半座位」「仰臥位」の</w:t>
      </w:r>
      <w:r w:rsidRPr="005110CE">
        <w:rPr>
          <w:rFonts w:ascii="Times New Roman" w:hAnsi="Times New Roman"/>
          <w:color w:val="000000" w:themeColor="text1"/>
          <w:sz w:val="20"/>
          <w:szCs w:val="20"/>
        </w:rPr>
        <w:t>3</w:t>
      </w:r>
      <w:r w:rsidRPr="005110CE">
        <w:rPr>
          <w:rFonts w:ascii="Times New Roman" w:hAnsi="Times New Roman"/>
          <w:color w:val="000000" w:themeColor="text1"/>
          <w:sz w:val="20"/>
          <w:szCs w:val="20"/>
        </w:rPr>
        <w:t>条件に加え</w:t>
      </w:r>
      <w:r w:rsidR="002739AF">
        <w:rPr>
          <w:rFonts w:ascii="Times New Roman" w:hAnsi="Times New Roman"/>
          <w:color w:val="000000" w:themeColor="text1"/>
          <w:sz w:val="20"/>
          <w:szCs w:val="20"/>
        </w:rPr>
        <w:t>,</w:t>
      </w:r>
      <w:r w:rsidRPr="005110CE">
        <w:rPr>
          <w:rFonts w:ascii="Times New Roman" w:hAnsi="Times New Roman"/>
          <w:color w:val="000000" w:themeColor="text1"/>
          <w:sz w:val="20"/>
          <w:szCs w:val="20"/>
        </w:rPr>
        <w:t>仰臥位姿勢において連続して</w:t>
      </w:r>
      <w:r w:rsidRPr="005110CE">
        <w:rPr>
          <w:rFonts w:ascii="Times New Roman" w:hAnsi="Times New Roman"/>
          <w:color w:val="000000" w:themeColor="text1"/>
          <w:sz w:val="20"/>
          <w:szCs w:val="20"/>
        </w:rPr>
        <w:t>2</w:t>
      </w:r>
      <w:r w:rsidRPr="005110CE">
        <w:rPr>
          <w:rFonts w:ascii="Times New Roman" w:hAnsi="Times New Roman"/>
          <w:color w:val="000000" w:themeColor="text1"/>
          <w:sz w:val="20"/>
          <w:szCs w:val="20"/>
        </w:rPr>
        <w:t>セッション（セッション</w:t>
      </w:r>
      <w:r w:rsidRPr="005110CE">
        <w:rPr>
          <w:rFonts w:ascii="Times New Roman" w:hAnsi="Times New Roman"/>
          <w:color w:val="000000" w:themeColor="text1"/>
          <w:sz w:val="20"/>
          <w:szCs w:val="20"/>
        </w:rPr>
        <w:t>1</w:t>
      </w:r>
      <w:r w:rsidRPr="005110CE">
        <w:rPr>
          <w:rFonts w:ascii="Times New Roman" w:hAnsi="Times New Roman"/>
          <w:color w:val="000000" w:themeColor="text1"/>
          <w:sz w:val="20"/>
          <w:szCs w:val="20"/>
        </w:rPr>
        <w:t>・セッション</w:t>
      </w:r>
      <w:r w:rsidRPr="005110CE">
        <w:rPr>
          <w:rFonts w:ascii="Times New Roman" w:hAnsi="Times New Roman"/>
          <w:color w:val="000000" w:themeColor="text1"/>
          <w:sz w:val="20"/>
          <w:szCs w:val="20"/>
        </w:rPr>
        <w:t>2</w:t>
      </w:r>
      <w:r w:rsidRPr="005110CE">
        <w:rPr>
          <w:rFonts w:ascii="Times New Roman" w:hAnsi="Times New Roman"/>
          <w:color w:val="000000" w:themeColor="text1"/>
          <w:sz w:val="20"/>
          <w:szCs w:val="20"/>
        </w:rPr>
        <w:t>）を実施する</w:t>
      </w:r>
      <w:commentRangeEnd w:id="154"/>
      <w:r w:rsidR="004478A6">
        <w:rPr>
          <w:rStyle w:val="aff6"/>
        </w:rPr>
        <w:commentReference w:id="154"/>
      </w:r>
      <w:r w:rsidRPr="005110CE">
        <w:rPr>
          <w:rFonts w:ascii="Times New Roman" w:hAnsi="Times New Roman"/>
          <w:color w:val="000000" w:themeColor="text1"/>
          <w:sz w:val="20"/>
          <w:szCs w:val="20"/>
        </w:rPr>
        <w:t>ことで</w:t>
      </w:r>
      <w:r w:rsidR="002739AF">
        <w:rPr>
          <w:rFonts w:ascii="Times New Roman" w:hAnsi="Times New Roman"/>
          <w:color w:val="000000" w:themeColor="text1"/>
          <w:sz w:val="20"/>
          <w:szCs w:val="20"/>
        </w:rPr>
        <w:t>,</w:t>
      </w:r>
      <w:r w:rsidRPr="005110CE">
        <w:rPr>
          <w:rFonts w:ascii="Times New Roman" w:hAnsi="Times New Roman"/>
          <w:color w:val="000000" w:themeColor="text1"/>
          <w:sz w:val="20"/>
          <w:szCs w:val="20"/>
        </w:rPr>
        <w:t>習熟の影響を評価した</w:t>
      </w:r>
      <w:r w:rsidR="002739AF">
        <w:rPr>
          <w:rFonts w:ascii="Times New Roman" w:hAnsi="Times New Roman"/>
          <w:color w:val="000000" w:themeColor="text1"/>
          <w:sz w:val="20"/>
          <w:szCs w:val="20"/>
        </w:rPr>
        <w:t>.</w:t>
      </w:r>
      <w:r w:rsidRPr="005110CE">
        <w:rPr>
          <w:rFonts w:ascii="Times New Roman" w:hAnsi="Times New Roman"/>
          <w:color w:val="000000" w:themeColor="text1"/>
          <w:sz w:val="20"/>
          <w:szCs w:val="20"/>
        </w:rPr>
        <w:t>また</w:t>
      </w:r>
      <w:r w:rsidR="002739AF">
        <w:rPr>
          <w:rFonts w:ascii="Times New Roman" w:hAnsi="Times New Roman"/>
          <w:color w:val="000000" w:themeColor="text1"/>
          <w:sz w:val="20"/>
          <w:szCs w:val="20"/>
        </w:rPr>
        <w:t>,</w:t>
      </w:r>
      <w:r w:rsidRPr="005110CE">
        <w:rPr>
          <w:rFonts w:ascii="Times New Roman" w:hAnsi="Times New Roman"/>
          <w:color w:val="000000" w:themeColor="text1"/>
          <w:sz w:val="20"/>
          <w:szCs w:val="20"/>
        </w:rPr>
        <w:t>姿勢保持における頭部の安定性や探索行動を評価するため</w:t>
      </w:r>
      <w:r w:rsidR="002739AF">
        <w:rPr>
          <w:rFonts w:ascii="Times New Roman" w:hAnsi="Times New Roman"/>
          <w:color w:val="000000" w:themeColor="text1"/>
          <w:sz w:val="20"/>
          <w:szCs w:val="20"/>
        </w:rPr>
        <w:t>,</w:t>
      </w:r>
      <w:r w:rsidRPr="005110CE">
        <w:rPr>
          <w:rFonts w:ascii="Times New Roman" w:hAnsi="Times New Roman"/>
          <w:color w:val="000000" w:themeColor="text1"/>
          <w:sz w:val="20"/>
          <w:szCs w:val="20"/>
        </w:rPr>
        <w:t>新たに体位条件ごとの頭部回転</w:t>
      </w:r>
      <w:r w:rsidR="00B60D7B">
        <w:rPr>
          <w:rFonts w:ascii="Times New Roman" w:hAnsi="Times New Roman" w:hint="eastAsia"/>
          <w:color w:val="000000" w:themeColor="text1"/>
          <w:sz w:val="20"/>
          <w:szCs w:val="20"/>
        </w:rPr>
        <w:t>角</w:t>
      </w:r>
      <w:r w:rsidRPr="005110CE">
        <w:rPr>
          <w:rFonts w:ascii="Times New Roman" w:hAnsi="Times New Roman"/>
          <w:color w:val="000000" w:themeColor="text1"/>
          <w:sz w:val="20"/>
          <w:szCs w:val="20"/>
        </w:rPr>
        <w:t>を取得した</w:t>
      </w:r>
      <w:r w:rsidR="002739AF">
        <w:rPr>
          <w:rFonts w:ascii="Times New Roman" w:hAnsi="Times New Roman"/>
          <w:color w:val="000000" w:themeColor="text1"/>
          <w:sz w:val="20"/>
          <w:szCs w:val="20"/>
        </w:rPr>
        <w:t>.</w:t>
      </w:r>
      <w:r w:rsidRPr="005110CE">
        <w:rPr>
          <w:rFonts w:ascii="Times New Roman" w:hAnsi="Times New Roman"/>
          <w:color w:val="000000" w:themeColor="text1"/>
          <w:sz w:val="20"/>
          <w:szCs w:val="20"/>
        </w:rPr>
        <w:t>実験</w:t>
      </w:r>
      <w:r w:rsidRPr="005110CE">
        <w:rPr>
          <w:rFonts w:ascii="Times New Roman" w:hAnsi="Times New Roman"/>
          <w:color w:val="000000" w:themeColor="text1"/>
          <w:sz w:val="20"/>
          <w:szCs w:val="20"/>
        </w:rPr>
        <w:t>1</w:t>
      </w:r>
      <w:r w:rsidRPr="005110CE">
        <w:rPr>
          <w:rFonts w:ascii="Times New Roman" w:hAnsi="Times New Roman"/>
          <w:color w:val="000000" w:themeColor="text1"/>
          <w:sz w:val="20"/>
          <w:szCs w:val="20"/>
        </w:rPr>
        <w:t>からの変更点および追加された実験条件を表</w:t>
      </w:r>
      <w:r w:rsidRPr="005110CE">
        <w:rPr>
          <w:rFonts w:ascii="Times New Roman" w:hAnsi="Times New Roman"/>
          <w:color w:val="000000" w:themeColor="text1"/>
          <w:sz w:val="20"/>
          <w:szCs w:val="20"/>
        </w:rPr>
        <w:t>2</w:t>
      </w:r>
      <w:r w:rsidRPr="005110CE">
        <w:rPr>
          <w:rFonts w:ascii="Times New Roman" w:hAnsi="Times New Roman"/>
          <w:color w:val="000000" w:themeColor="text1"/>
          <w:sz w:val="20"/>
          <w:szCs w:val="20"/>
        </w:rPr>
        <w:t>に示す</w:t>
      </w:r>
      <w:r w:rsidR="002739AF">
        <w:rPr>
          <w:rFonts w:ascii="Times New Roman" w:hAnsi="Times New Roman"/>
          <w:color w:val="000000" w:themeColor="text1"/>
          <w:sz w:val="20"/>
          <w:szCs w:val="20"/>
        </w:rPr>
        <w:t>.</w:t>
      </w:r>
    </w:p>
    <w:p w14:paraId="70FD5884" w14:textId="68663F05" w:rsidR="00CF1121" w:rsidRDefault="00CF1121" w:rsidP="008462F6">
      <w:pPr>
        <w:ind w:firstLineChars="100" w:firstLine="195"/>
        <w:rPr>
          <w:rFonts w:ascii="Times New Roman" w:hAnsi="Times New Roman"/>
          <w:color w:val="000000" w:themeColor="text1"/>
          <w:sz w:val="20"/>
          <w:szCs w:val="20"/>
        </w:rPr>
      </w:pPr>
      <w:r w:rsidRPr="00CF1121">
        <w:rPr>
          <w:rFonts w:ascii="Times New Roman" w:hAnsi="Times New Roman"/>
          <w:color w:val="000000" w:themeColor="text1"/>
          <w:sz w:val="20"/>
          <w:szCs w:val="20"/>
        </w:rPr>
        <w:t>なお，本実験においても実験</w:t>
      </w:r>
      <w:r w:rsidRPr="00CF1121">
        <w:rPr>
          <w:rFonts w:ascii="Times New Roman" w:hAnsi="Times New Roman"/>
          <w:color w:val="000000" w:themeColor="text1"/>
          <w:sz w:val="20"/>
          <w:szCs w:val="20"/>
        </w:rPr>
        <w:t>1</w:t>
      </w:r>
      <w:r w:rsidRPr="00CF1121">
        <w:rPr>
          <w:rFonts w:ascii="Times New Roman" w:hAnsi="Times New Roman"/>
          <w:color w:val="000000" w:themeColor="text1"/>
          <w:sz w:val="20"/>
          <w:szCs w:val="20"/>
        </w:rPr>
        <w:t>と同様の倫理的配慮に基づき，参加者への事前説明と書面による同意取得を行った．また，新たに計測項目に加わった頭部回転動作についても，参加者に無理な負担がかからないよう配慮し，実験中に不快感や異常が認められた場合に</w:t>
      </w:r>
      <w:r w:rsidRPr="00CF1121">
        <w:rPr>
          <w:rFonts w:ascii="Times New Roman" w:hAnsi="Times New Roman"/>
          <w:color w:val="000000" w:themeColor="text1"/>
          <w:sz w:val="20"/>
          <w:szCs w:val="20"/>
        </w:rPr>
        <w:lastRenderedPageBreak/>
        <w:t>は即座に中断する旨を再度徹底した上で実施した．</w:t>
      </w:r>
    </w:p>
    <w:p w14:paraId="1C3E47EF" w14:textId="43358360" w:rsidR="00020B39" w:rsidRDefault="00020B39" w:rsidP="008462F6">
      <w:pPr>
        <w:ind w:firstLineChars="100" w:firstLine="195"/>
        <w:rPr>
          <w:ins w:id="155" w:author="作成者"/>
          <w:rFonts w:ascii="Times New Roman" w:hAnsi="Times New Roman"/>
          <w:color w:val="000000" w:themeColor="text1"/>
          <w:sz w:val="20"/>
          <w:szCs w:val="20"/>
        </w:rPr>
      </w:pPr>
    </w:p>
    <w:p w14:paraId="5F6B9B14" w14:textId="77777777" w:rsidR="00D8064D" w:rsidRDefault="00D8064D" w:rsidP="00D8064D">
      <w:pPr>
        <w:jc w:val="center"/>
        <w:rPr>
          <w:moveTo w:id="156" w:author="作成者" w16du:dateUtc="2025-12-27T14:49:00Z"/>
          <w:sz w:val="20"/>
          <w:szCs w:val="20"/>
        </w:rPr>
      </w:pPr>
      <w:moveToRangeStart w:id="157" w:author="作成者" w:name="move217771786"/>
      <w:commentRangeStart w:id="158"/>
      <w:moveTo w:id="159" w:author="作成者" w16du:dateUtc="2025-12-27T14:49:00Z">
        <w:r>
          <w:rPr>
            <w:rFonts w:hint="eastAsia"/>
            <w:sz w:val="20"/>
            <w:szCs w:val="20"/>
          </w:rPr>
          <w:t>表２変更および追加された実験条件</w:t>
        </w:r>
        <w:commentRangeEnd w:id="158"/>
        <w:r>
          <w:rPr>
            <w:rStyle w:val="aff6"/>
          </w:rPr>
          <w:commentReference w:id="158"/>
        </w:r>
      </w:moveTo>
    </w:p>
    <w:moveToRangeEnd w:id="157"/>
    <w:p w14:paraId="37EA6DF3" w14:textId="063501E2" w:rsidR="00D8064D" w:rsidRPr="00D8064D" w:rsidRDefault="00D8064D">
      <w:pPr>
        <w:jc w:val="center"/>
        <w:rPr>
          <w:szCs w:val="21"/>
          <w:rPrChange w:id="160" w:author="作成者">
            <w:rPr>
              <w:rFonts w:ascii="Times New Roman" w:hAnsi="Times New Roman"/>
              <w:color w:val="000000" w:themeColor="text1"/>
              <w:sz w:val="20"/>
              <w:szCs w:val="20"/>
            </w:rPr>
          </w:rPrChange>
        </w:rPr>
        <w:pPrChange w:id="161" w:author="作成者">
          <w:pPr>
            <w:ind w:firstLineChars="100" w:firstLine="205"/>
          </w:pPr>
        </w:pPrChange>
      </w:pPr>
      <w:ins w:id="162" w:author="作成者">
        <w:r>
          <w:rPr>
            <w:rFonts w:hint="eastAsia"/>
            <w:szCs w:val="21"/>
          </w:rPr>
          <w:t xml:space="preserve">Table </w:t>
        </w:r>
        <w:r>
          <w:rPr>
            <w:szCs w:val="21"/>
          </w:rPr>
          <w:t>2</w:t>
        </w:r>
        <w:r>
          <w:rPr>
            <w:rFonts w:hint="eastAsia"/>
            <w:szCs w:val="21"/>
          </w:rPr>
          <w:t xml:space="preserve">　</w:t>
        </w:r>
        <w:r w:rsidR="006D1382" w:rsidRPr="006D1382">
          <w:t xml:space="preserve"> </w:t>
        </w:r>
        <w:r w:rsidR="006D1382" w:rsidRPr="006D1382">
          <w:rPr>
            <w:szCs w:val="21"/>
          </w:rPr>
          <w:t>Changes and Additions to Experimental Conditions</w:t>
        </w:r>
        <w:del w:id="163" w:author="作成者">
          <w:r w:rsidDel="006D1382">
            <w:rPr>
              <w:rFonts w:hint="eastAsia"/>
              <w:szCs w:val="21"/>
            </w:rPr>
            <w:delText>E</w:delText>
          </w:r>
          <w:r w:rsidDel="006D1382">
            <w:rPr>
              <w:szCs w:val="21"/>
            </w:rPr>
            <w:delText>xperimental Condition</w:delText>
          </w:r>
          <w:commentRangeStart w:id="164"/>
          <w:commentRangeEnd w:id="164"/>
          <w:r w:rsidDel="006D1382">
            <w:rPr>
              <w:rStyle w:val="aff6"/>
            </w:rPr>
            <w:commentReference w:id="164"/>
          </w:r>
        </w:del>
      </w:ins>
    </w:p>
    <w:tbl>
      <w:tblPr>
        <w:tblStyle w:val="12"/>
        <w:tblW w:w="0" w:type="auto"/>
        <w:tblLook w:val="04A0" w:firstRow="1" w:lastRow="0" w:firstColumn="1" w:lastColumn="0" w:noHBand="0" w:noVBand="1"/>
      </w:tblPr>
      <w:tblGrid>
        <w:gridCol w:w="1129"/>
        <w:gridCol w:w="1276"/>
        <w:gridCol w:w="2219"/>
      </w:tblGrid>
      <w:tr w:rsidR="00872995" w14:paraId="29134A07" w14:textId="77777777" w:rsidTr="008061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BC9DD8D" w14:textId="77777777" w:rsidR="00872995" w:rsidRPr="0068184F" w:rsidRDefault="00872995" w:rsidP="00806123">
            <w:pPr>
              <w:rPr>
                <w:rFonts w:asciiTheme="minorEastAsia" w:eastAsiaTheme="minorEastAsia" w:hAnsiTheme="minorEastAsia"/>
                <w:bCs w:val="0"/>
                <w:color w:val="000000" w:themeColor="text1"/>
                <w:sz w:val="18"/>
              </w:rPr>
            </w:pPr>
            <w:r w:rsidRPr="0068184F">
              <w:rPr>
                <w:rFonts w:asciiTheme="minorEastAsia" w:eastAsiaTheme="minorEastAsia" w:hAnsiTheme="minorEastAsia" w:hint="eastAsia"/>
                <w:color w:val="000000" w:themeColor="text1"/>
                <w:sz w:val="18"/>
              </w:rPr>
              <w:t>区分</w:t>
            </w:r>
          </w:p>
        </w:tc>
        <w:tc>
          <w:tcPr>
            <w:tcW w:w="1276" w:type="dxa"/>
          </w:tcPr>
          <w:p w14:paraId="7A454256" w14:textId="23845E66" w:rsidR="00872995" w:rsidRPr="0068184F" w:rsidRDefault="00872995" w:rsidP="00806123">
            <w:pP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bCs w:val="0"/>
                <w:color w:val="000000" w:themeColor="text1"/>
                <w:sz w:val="18"/>
              </w:rPr>
            </w:pPr>
            <w:r w:rsidRPr="0068184F">
              <w:rPr>
                <w:rFonts w:asciiTheme="minorEastAsia" w:eastAsiaTheme="minorEastAsia" w:hAnsiTheme="minorEastAsia" w:hint="eastAsia"/>
                <w:color w:val="000000" w:themeColor="text1"/>
                <w:sz w:val="18"/>
              </w:rPr>
              <w:t>項目</w:t>
            </w:r>
          </w:p>
        </w:tc>
        <w:tc>
          <w:tcPr>
            <w:tcW w:w="2219" w:type="dxa"/>
          </w:tcPr>
          <w:p w14:paraId="4E0ECE75" w14:textId="77777777" w:rsidR="00872995" w:rsidRPr="0068184F" w:rsidRDefault="00872995" w:rsidP="00806123">
            <w:pP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bCs w:val="0"/>
                <w:color w:val="000000" w:themeColor="text1"/>
                <w:sz w:val="18"/>
              </w:rPr>
            </w:pPr>
            <w:r w:rsidRPr="0068184F">
              <w:rPr>
                <w:rFonts w:asciiTheme="minorEastAsia" w:eastAsiaTheme="minorEastAsia" w:hAnsiTheme="minorEastAsia" w:hint="eastAsia"/>
                <w:color w:val="000000" w:themeColor="text1"/>
                <w:sz w:val="18"/>
              </w:rPr>
              <w:t>内容</w:t>
            </w:r>
          </w:p>
        </w:tc>
      </w:tr>
      <w:tr w:rsidR="004478A6" w14:paraId="77F7419F" w14:textId="77777777" w:rsidTr="00806123">
        <w:tc>
          <w:tcPr>
            <w:cnfStyle w:val="001000000000" w:firstRow="0" w:lastRow="0" w:firstColumn="1" w:lastColumn="0" w:oddVBand="0" w:evenVBand="0" w:oddHBand="0" w:evenHBand="0" w:firstRowFirstColumn="0" w:firstRowLastColumn="0" w:lastRowFirstColumn="0" w:lastRowLastColumn="0"/>
            <w:tcW w:w="1129" w:type="dxa"/>
            <w:vMerge w:val="restart"/>
          </w:tcPr>
          <w:p w14:paraId="640BBB1E" w14:textId="77777777" w:rsidR="004478A6" w:rsidRPr="0068184F" w:rsidRDefault="004478A6" w:rsidP="00806123">
            <w:pPr>
              <w:rPr>
                <w:rFonts w:asciiTheme="minorEastAsia" w:eastAsiaTheme="minorEastAsia" w:hAnsiTheme="minorEastAsia"/>
                <w:b w:val="0"/>
                <w:color w:val="000000" w:themeColor="text1"/>
                <w:sz w:val="18"/>
              </w:rPr>
            </w:pPr>
            <w:r w:rsidRPr="0068184F">
              <w:rPr>
                <w:rFonts w:asciiTheme="minorEastAsia" w:eastAsiaTheme="minorEastAsia" w:hAnsiTheme="minorEastAsia" w:hint="eastAsia"/>
                <w:color w:val="000000" w:themeColor="text1"/>
                <w:sz w:val="18"/>
              </w:rPr>
              <w:t>参加者</w:t>
            </w:r>
          </w:p>
        </w:tc>
        <w:tc>
          <w:tcPr>
            <w:tcW w:w="1276" w:type="dxa"/>
          </w:tcPr>
          <w:p w14:paraId="3116602A" w14:textId="11297809" w:rsidR="004478A6" w:rsidRPr="0068184F" w:rsidRDefault="004478A6" w:rsidP="00806123">
            <w:p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
            </w:pPr>
            <w:r w:rsidRPr="0068184F">
              <w:rPr>
                <w:rFonts w:asciiTheme="minorEastAsia" w:eastAsiaTheme="minorEastAsia" w:hAnsiTheme="minorEastAsia" w:hint="eastAsia"/>
                <w:bCs/>
                <w:color w:val="000000" w:themeColor="text1"/>
                <w:sz w:val="18"/>
              </w:rPr>
              <w:t>人数</w:t>
            </w:r>
          </w:p>
        </w:tc>
        <w:tc>
          <w:tcPr>
            <w:tcW w:w="2219" w:type="dxa"/>
          </w:tcPr>
          <w:p w14:paraId="4274052C" w14:textId="75B91B8F" w:rsidR="004478A6" w:rsidRPr="0068184F" w:rsidRDefault="004478A6" w:rsidP="00806123">
            <w:p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
            </w:pPr>
            <w:r w:rsidRPr="0068184F">
              <w:rPr>
                <w:rFonts w:asciiTheme="minorEastAsia" w:eastAsiaTheme="minorEastAsia" w:hAnsiTheme="minorEastAsia"/>
                <w:bCs/>
                <w:color w:val="000000" w:themeColor="text1"/>
                <w:sz w:val="18"/>
              </w:rPr>
              <w:t>13</w:t>
            </w:r>
            <w:r w:rsidRPr="0068184F">
              <w:rPr>
                <w:rFonts w:asciiTheme="minorEastAsia" w:eastAsiaTheme="minorEastAsia" w:hAnsiTheme="minorEastAsia" w:hint="eastAsia"/>
                <w:bCs/>
                <w:color w:val="000000" w:themeColor="text1"/>
                <w:sz w:val="18"/>
              </w:rPr>
              <w:t>名</w:t>
            </w:r>
          </w:p>
        </w:tc>
      </w:tr>
      <w:tr w:rsidR="004478A6" w14:paraId="2EE74C0F" w14:textId="77777777" w:rsidTr="00806123">
        <w:tc>
          <w:tcPr>
            <w:cnfStyle w:val="001000000000" w:firstRow="0" w:lastRow="0" w:firstColumn="1" w:lastColumn="0" w:oddVBand="0" w:evenVBand="0" w:oddHBand="0" w:evenHBand="0" w:firstRowFirstColumn="0" w:firstRowLastColumn="0" w:lastRowFirstColumn="0" w:lastRowLastColumn="0"/>
            <w:tcW w:w="1129" w:type="dxa"/>
            <w:vMerge/>
          </w:tcPr>
          <w:p w14:paraId="639D6C64" w14:textId="77777777" w:rsidR="004478A6" w:rsidRPr="004214C0" w:rsidRDefault="004478A6" w:rsidP="00806123">
            <w:pPr>
              <w:rPr>
                <w:rFonts w:asciiTheme="minorEastAsia" w:eastAsiaTheme="minorEastAsia" w:hAnsiTheme="minorEastAsia"/>
                <w:bCs w:val="0"/>
                <w:color w:val="000000" w:themeColor="text1"/>
                <w:sz w:val="18"/>
                <w:rPrChange w:id="165" w:author="作成者">
                  <w:rPr>
                    <w:rFonts w:asciiTheme="minorEastAsia" w:eastAsiaTheme="minorEastAsia" w:hAnsiTheme="minorEastAsia"/>
                    <w:bCs w:val="0"/>
                    <w:color w:val="000000" w:themeColor="text1"/>
                    <w:sz w:val="20"/>
                  </w:rPr>
                </w:rPrChange>
              </w:rPr>
            </w:pPr>
          </w:p>
        </w:tc>
        <w:tc>
          <w:tcPr>
            <w:tcW w:w="1276" w:type="dxa"/>
          </w:tcPr>
          <w:p w14:paraId="29542D4B" w14:textId="77777777" w:rsidR="004478A6" w:rsidRPr="004214C0" w:rsidRDefault="004478A6" w:rsidP="00806123">
            <w:p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Change w:id="166" w:author="作成者">
                  <w:rPr>
                    <w:rFonts w:asciiTheme="minorEastAsia" w:eastAsiaTheme="minorEastAsia" w:hAnsiTheme="minorEastAsia"/>
                    <w:bCs/>
                    <w:color w:val="000000" w:themeColor="text1"/>
                    <w:sz w:val="20"/>
                  </w:rPr>
                </w:rPrChange>
              </w:rPr>
            </w:pPr>
            <w:r w:rsidRPr="004214C0">
              <w:rPr>
                <w:rFonts w:asciiTheme="minorEastAsia" w:eastAsiaTheme="minorEastAsia" w:hAnsiTheme="minorEastAsia" w:hint="eastAsia"/>
                <w:bCs/>
                <w:color w:val="000000" w:themeColor="text1"/>
                <w:sz w:val="18"/>
                <w:rPrChange w:id="167" w:author="作成者">
                  <w:rPr>
                    <w:rFonts w:asciiTheme="minorEastAsia" w:eastAsiaTheme="minorEastAsia" w:hAnsiTheme="minorEastAsia" w:hint="eastAsia"/>
                    <w:bCs/>
                    <w:color w:val="000000" w:themeColor="text1"/>
                    <w:sz w:val="20"/>
                  </w:rPr>
                </w:rPrChange>
              </w:rPr>
              <w:t>年齢</w:t>
            </w:r>
          </w:p>
        </w:tc>
        <w:tc>
          <w:tcPr>
            <w:tcW w:w="2219" w:type="dxa"/>
          </w:tcPr>
          <w:p w14:paraId="1D5A5E7B" w14:textId="77777777" w:rsidR="004478A6" w:rsidRPr="004214C0" w:rsidRDefault="004478A6" w:rsidP="00806123">
            <w:p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Change w:id="168" w:author="作成者">
                  <w:rPr>
                    <w:rFonts w:asciiTheme="minorEastAsia" w:eastAsiaTheme="minorEastAsia" w:hAnsiTheme="minorEastAsia"/>
                    <w:bCs/>
                    <w:color w:val="000000" w:themeColor="text1"/>
                    <w:sz w:val="20"/>
                  </w:rPr>
                </w:rPrChange>
              </w:rPr>
            </w:pPr>
            <w:r w:rsidRPr="004214C0">
              <w:rPr>
                <w:rFonts w:asciiTheme="minorEastAsia" w:eastAsiaTheme="minorEastAsia" w:hAnsiTheme="minorEastAsia"/>
                <w:bCs/>
                <w:color w:val="000000" w:themeColor="text1"/>
                <w:sz w:val="18"/>
                <w:rPrChange w:id="169" w:author="作成者">
                  <w:rPr>
                    <w:rFonts w:asciiTheme="minorEastAsia" w:eastAsiaTheme="minorEastAsia" w:hAnsiTheme="minorEastAsia"/>
                    <w:bCs/>
                    <w:color w:val="000000" w:themeColor="text1"/>
                    <w:sz w:val="20"/>
                  </w:rPr>
                </w:rPrChange>
              </w:rPr>
              <w:t>20</w:t>
            </w:r>
            <w:r w:rsidRPr="004214C0">
              <w:rPr>
                <w:rFonts w:asciiTheme="minorEastAsia" w:eastAsiaTheme="minorEastAsia" w:hAnsiTheme="minorEastAsia" w:hint="eastAsia"/>
                <w:bCs/>
                <w:color w:val="000000" w:themeColor="text1"/>
                <w:sz w:val="18"/>
                <w:rPrChange w:id="170" w:author="作成者">
                  <w:rPr>
                    <w:rFonts w:asciiTheme="minorEastAsia" w:eastAsiaTheme="minorEastAsia" w:hAnsiTheme="minorEastAsia" w:hint="eastAsia"/>
                    <w:bCs/>
                    <w:color w:val="000000" w:themeColor="text1"/>
                    <w:sz w:val="20"/>
                  </w:rPr>
                </w:rPrChange>
              </w:rPr>
              <w:t>〜</w:t>
            </w:r>
            <w:r w:rsidRPr="004214C0">
              <w:rPr>
                <w:rFonts w:asciiTheme="minorEastAsia" w:eastAsiaTheme="minorEastAsia" w:hAnsiTheme="minorEastAsia"/>
                <w:bCs/>
                <w:color w:val="000000" w:themeColor="text1"/>
                <w:sz w:val="18"/>
                <w:rPrChange w:id="171" w:author="作成者">
                  <w:rPr>
                    <w:rFonts w:asciiTheme="minorEastAsia" w:eastAsiaTheme="minorEastAsia" w:hAnsiTheme="minorEastAsia"/>
                    <w:bCs/>
                    <w:color w:val="000000" w:themeColor="text1"/>
                    <w:sz w:val="20"/>
                  </w:rPr>
                </w:rPrChange>
              </w:rPr>
              <w:t>22</w:t>
            </w:r>
            <w:r w:rsidRPr="004214C0">
              <w:rPr>
                <w:rFonts w:asciiTheme="minorEastAsia" w:eastAsiaTheme="minorEastAsia" w:hAnsiTheme="minorEastAsia" w:hint="eastAsia"/>
                <w:bCs/>
                <w:color w:val="000000" w:themeColor="text1"/>
                <w:sz w:val="18"/>
                <w:rPrChange w:id="172" w:author="作成者">
                  <w:rPr>
                    <w:rFonts w:asciiTheme="minorEastAsia" w:eastAsiaTheme="minorEastAsia" w:hAnsiTheme="minorEastAsia" w:hint="eastAsia"/>
                    <w:bCs/>
                    <w:color w:val="000000" w:themeColor="text1"/>
                    <w:sz w:val="20"/>
                  </w:rPr>
                </w:rPrChange>
              </w:rPr>
              <w:t>歳</w:t>
            </w:r>
          </w:p>
        </w:tc>
      </w:tr>
      <w:tr w:rsidR="00872995" w14:paraId="410DD6CD" w14:textId="77777777" w:rsidTr="00806123">
        <w:tc>
          <w:tcPr>
            <w:cnfStyle w:val="001000000000" w:firstRow="0" w:lastRow="0" w:firstColumn="1" w:lastColumn="0" w:oddVBand="0" w:evenVBand="0" w:oddHBand="0" w:evenHBand="0" w:firstRowFirstColumn="0" w:firstRowLastColumn="0" w:lastRowFirstColumn="0" w:lastRowLastColumn="0"/>
            <w:tcW w:w="1129" w:type="dxa"/>
          </w:tcPr>
          <w:p w14:paraId="03587586" w14:textId="77777777" w:rsidR="00872995" w:rsidRPr="0068184F" w:rsidRDefault="00872995" w:rsidP="00806123">
            <w:pPr>
              <w:rPr>
                <w:rFonts w:asciiTheme="minorEastAsia" w:eastAsiaTheme="minorEastAsia" w:hAnsiTheme="minorEastAsia"/>
                <w:b w:val="0"/>
                <w:color w:val="000000" w:themeColor="text1"/>
                <w:sz w:val="18"/>
              </w:rPr>
            </w:pPr>
            <w:r w:rsidRPr="0068184F">
              <w:rPr>
                <w:rFonts w:asciiTheme="minorEastAsia" w:eastAsiaTheme="minorEastAsia" w:hAnsiTheme="minorEastAsia" w:hint="eastAsia"/>
                <w:color w:val="000000" w:themeColor="text1"/>
                <w:sz w:val="18"/>
              </w:rPr>
              <w:t>取得指標</w:t>
            </w:r>
          </w:p>
        </w:tc>
        <w:tc>
          <w:tcPr>
            <w:tcW w:w="1276" w:type="dxa"/>
          </w:tcPr>
          <w:p w14:paraId="73A134EC" w14:textId="6E30D44A" w:rsidR="00872995" w:rsidRPr="0068184F" w:rsidRDefault="00D2282F" w:rsidP="00806123">
            <w:p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
            </w:pPr>
            <w:r w:rsidRPr="0068184F">
              <w:rPr>
                <w:rFonts w:asciiTheme="minorEastAsia" w:eastAsiaTheme="minorEastAsia" w:hAnsiTheme="minorEastAsia" w:hint="eastAsia"/>
                <w:bCs/>
                <w:color w:val="000000" w:themeColor="text1"/>
                <w:sz w:val="18"/>
              </w:rPr>
              <w:t>頭部回転</w:t>
            </w:r>
            <w:r w:rsidR="00E77025" w:rsidRPr="0068184F">
              <w:rPr>
                <w:rFonts w:asciiTheme="minorEastAsia" w:eastAsiaTheme="minorEastAsia" w:hAnsiTheme="minorEastAsia" w:hint="eastAsia"/>
                <w:bCs/>
                <w:color w:val="000000" w:themeColor="text1"/>
                <w:sz w:val="18"/>
              </w:rPr>
              <w:t>角</w:t>
            </w:r>
          </w:p>
        </w:tc>
        <w:tc>
          <w:tcPr>
            <w:tcW w:w="2219" w:type="dxa"/>
          </w:tcPr>
          <w:p w14:paraId="0A783820" w14:textId="19E047DB" w:rsidR="00872995" w:rsidRPr="0068184F" w:rsidRDefault="00D2282F" w:rsidP="00806123">
            <w:pP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bCs/>
                <w:color w:val="000000" w:themeColor="text1"/>
                <w:sz w:val="18"/>
              </w:rPr>
            </w:pPr>
            <w:r w:rsidRPr="0068184F">
              <w:rPr>
                <w:rFonts w:asciiTheme="minorEastAsia" w:eastAsiaTheme="minorEastAsia" w:hAnsiTheme="minorEastAsia" w:hint="eastAsia"/>
                <w:bCs/>
                <w:color w:val="000000" w:themeColor="text1"/>
                <w:sz w:val="18"/>
              </w:rPr>
              <w:t>クォータニオン</w:t>
            </w:r>
          </w:p>
        </w:tc>
      </w:tr>
    </w:tbl>
    <w:p w14:paraId="61E52FD3" w14:textId="525D347F" w:rsidR="002975FA" w:rsidDel="00D8064D" w:rsidRDefault="00D70781" w:rsidP="00554045">
      <w:pPr>
        <w:jc w:val="center"/>
        <w:rPr>
          <w:moveFrom w:id="173" w:author="作成者" w16du:dateUtc="2025-12-27T14:49:00Z"/>
          <w:sz w:val="20"/>
          <w:szCs w:val="20"/>
        </w:rPr>
      </w:pPr>
      <w:moveFromRangeStart w:id="174" w:author="作成者" w:name="move217771786"/>
      <w:commentRangeStart w:id="175"/>
      <w:moveFrom w:id="176" w:author="作成者" w16du:dateUtc="2025-12-27T14:49:00Z">
        <w:r w:rsidDel="00D8064D">
          <w:rPr>
            <w:rFonts w:hint="eastAsia"/>
            <w:sz w:val="20"/>
            <w:szCs w:val="20"/>
          </w:rPr>
          <w:t>表２</w:t>
        </w:r>
        <w:r w:rsidR="009862BF" w:rsidDel="00D8064D">
          <w:rPr>
            <w:rFonts w:hint="eastAsia"/>
            <w:sz w:val="20"/>
            <w:szCs w:val="20"/>
          </w:rPr>
          <w:t>変更および追加された</w:t>
        </w:r>
        <w:r w:rsidDel="00D8064D">
          <w:rPr>
            <w:rFonts w:hint="eastAsia"/>
            <w:sz w:val="20"/>
            <w:szCs w:val="20"/>
          </w:rPr>
          <w:t>実験条件</w:t>
        </w:r>
        <w:commentRangeEnd w:id="175"/>
        <w:r w:rsidR="004478A6" w:rsidDel="00D8064D">
          <w:rPr>
            <w:rStyle w:val="aff6"/>
          </w:rPr>
          <w:commentReference w:id="175"/>
        </w:r>
      </w:moveFrom>
    </w:p>
    <w:moveFromRangeEnd w:id="174"/>
    <w:p w14:paraId="00634C1E" w14:textId="77777777" w:rsidR="00067ED0" w:rsidRPr="00554045" w:rsidRDefault="00067ED0" w:rsidP="00067ED0">
      <w:pPr>
        <w:jc w:val="left"/>
        <w:rPr>
          <w:sz w:val="20"/>
          <w:szCs w:val="20"/>
        </w:rPr>
      </w:pPr>
    </w:p>
    <w:p w14:paraId="1F58B3B9" w14:textId="3B4AFC6C" w:rsidR="008540DB" w:rsidRPr="00FB1063" w:rsidRDefault="006156A1" w:rsidP="00951CAF">
      <w:pPr>
        <w:spacing w:afterLines="100" w:after="291"/>
        <w:rPr>
          <w:rFonts w:ascii="Times New Roman" w:eastAsia="ＭＳ ゴシック" w:hAnsi="Times New Roman"/>
          <w:b/>
          <w:color w:val="000000" w:themeColor="text1"/>
          <w:sz w:val="20"/>
          <w:szCs w:val="20"/>
        </w:rPr>
      </w:pPr>
      <w:del w:id="177" w:author="作成者">
        <w:r w:rsidDel="006156A1">
          <w:rPr>
            <w:rFonts w:asciiTheme="minorEastAsia" w:eastAsiaTheme="minorEastAsia" w:hAnsiTheme="minorEastAsia" w:hint="eastAsia"/>
            <w:bCs/>
            <w:noProof/>
            <w:color w:val="000000" w:themeColor="text1"/>
            <w:sz w:val="20"/>
          </w:rPr>
          <mc:AlternateContent>
            <mc:Choice Requires="wpg">
              <w:drawing>
                <wp:inline distT="0" distB="0" distL="0" distR="0" wp14:anchorId="133CE0DC" wp14:editId="43507CE9">
                  <wp:extent cx="2965450" cy="3775075"/>
                  <wp:effectExtent l="0" t="0" r="6350" b="0"/>
                  <wp:docPr id="1143106588" name="グループ化 6"/>
                  <wp:cNvGraphicFramePr/>
                  <a:graphic xmlns:a="http://schemas.openxmlformats.org/drawingml/2006/main">
                    <a:graphicData uri="http://schemas.microsoft.com/office/word/2010/wordprocessingGroup">
                      <wpg:wgp>
                        <wpg:cNvGrpSpPr/>
                        <wpg:grpSpPr>
                          <a:xfrm>
                            <a:off x="0" y="0"/>
                            <a:ext cx="2965450" cy="3775075"/>
                            <a:chOff x="-1451361" y="-2134796"/>
                            <a:chExt cx="3452492" cy="4277894"/>
                          </a:xfrm>
                        </wpg:grpSpPr>
                        <wps:wsp>
                          <wps:cNvPr id="507804267" name="テキスト ボックス 5"/>
                          <wps:cNvSpPr txBox="1"/>
                          <wps:spPr>
                            <a:xfrm>
                              <a:off x="-1384825" y="1225355"/>
                              <a:ext cx="3216094" cy="917743"/>
                            </a:xfrm>
                            <a:prstGeom prst="rect">
                              <a:avLst/>
                            </a:prstGeom>
                            <a:solidFill>
                              <a:schemeClr val="lt1"/>
                            </a:solidFill>
                            <a:ln w="6350">
                              <a:noFill/>
                            </a:ln>
                          </wps:spPr>
                          <wps:txbx>
                            <w:txbxContent>
                              <w:p w14:paraId="340DA970" w14:textId="77777777" w:rsidR="00806123" w:rsidRDefault="00806123" w:rsidP="00774042">
                                <w:pPr>
                                  <w:jc w:val="center"/>
                                  <w:rPr>
                                    <w:ins w:id="178" w:author="作成者"/>
                                    <w:sz w:val="20"/>
                                    <w:szCs w:val="20"/>
                                  </w:rPr>
                                </w:pPr>
                                <w:r w:rsidRPr="00450790">
                                  <w:rPr>
                                    <w:rFonts w:hint="eastAsia"/>
                                    <w:sz w:val="20"/>
                                    <w:szCs w:val="20"/>
                                  </w:rPr>
                                  <w:t>図</w:t>
                                </w:r>
                                <w:r>
                                  <w:rPr>
                                    <w:rFonts w:hint="eastAsia"/>
                                    <w:sz w:val="20"/>
                                    <w:szCs w:val="20"/>
                                  </w:rPr>
                                  <w:t>８</w:t>
                                </w:r>
                                <w:r>
                                  <w:rPr>
                                    <w:sz w:val="20"/>
                                    <w:szCs w:val="20"/>
                                  </w:rPr>
                                  <w:t xml:space="preserve"> </w:t>
                                </w:r>
                                <w:r>
                                  <w:rPr>
                                    <w:rFonts w:hint="eastAsia"/>
                                    <w:sz w:val="20"/>
                                    <w:szCs w:val="20"/>
                                  </w:rPr>
                                  <w:t>セッション別のターゲット位置ごとにおける反応時間</w:t>
                                </w:r>
                              </w:p>
                              <w:p w14:paraId="778BF514" w14:textId="0C18B9C3" w:rsidR="006A3933" w:rsidRPr="00450790" w:rsidRDefault="006A3933" w:rsidP="00774042">
                                <w:pPr>
                                  <w:jc w:val="center"/>
                                  <w:rPr>
                                    <w:sz w:val="20"/>
                                    <w:szCs w:val="20"/>
                                  </w:rPr>
                                </w:pPr>
                                <w:ins w:id="179" w:author="作成者">
                                  <w:r>
                                    <w:rPr>
                                      <w:sz w:val="20"/>
                                      <w:szCs w:val="20"/>
                                    </w:rPr>
                                    <w:t xml:space="preserve">Fig.8 </w:t>
                                  </w:r>
                                  <w:r w:rsidRPr="006A3933">
                                    <w:rPr>
                                      <w:sz w:val="20"/>
                                      <w:szCs w:val="20"/>
                                    </w:rPr>
                                    <w:t>Comparison of reaction times by target location across sessions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74485951" name="図 9"/>
                            <pic:cNvPicPr>
                              <a:picLocks noChangeAspect="1"/>
                            </pic:cNvPicPr>
                          </pic:nvPicPr>
                          <pic:blipFill>
                            <a:blip r:embed="rId28" cstate="print">
                              <a:extLst>
                                <a:ext uri="{28A0092B-C50C-407E-A947-70E740481C1C}">
                                  <a14:useLocalDpi xmlns:a14="http://schemas.microsoft.com/office/drawing/2010/main" val="0"/>
                                </a:ext>
                              </a:extLst>
                            </a:blip>
                            <a:srcRect/>
                            <a:stretch/>
                          </pic:blipFill>
                          <pic:spPr>
                            <a:xfrm>
                              <a:off x="-1451361" y="-2134796"/>
                              <a:ext cx="3452492" cy="3360151"/>
                            </a:xfrm>
                            <a:prstGeom prst="rect">
                              <a:avLst/>
                            </a:prstGeom>
                          </pic:spPr>
                        </pic:pic>
                      </wpg:wgp>
                    </a:graphicData>
                  </a:graphic>
                </wp:inline>
              </w:drawing>
            </mc:Choice>
            <mc:Fallback>
              <w:pict>
                <v:group w14:anchorId="133CE0DC" id="_x0000_s1050" style="width:233.5pt;height:297.25pt;mso-position-horizontal-relative:char;mso-position-vertical-relative:line" coordorigin="-14513,-21347" coordsize="34524,427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">
                  <v:shape id="テキスト ボックス 5" o:spid="_x0000_s1051" type="#_x0000_t202" style="position:absolute;left:-13848;top:12253;width:32160;height:91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" fillcolor="white [3201]" stroked="f" strokeweight=".5pt">
                    <v:textbox inset="0,0,0,0">
                      <w:txbxContent>
                        <w:p w14:paraId="340DA970" w14:textId="77777777" w:rsidR="00806123" w:rsidRDefault="00806123" w:rsidP="00774042">
                          <w:pPr>
                            <w:jc w:val="center"/>
                            <w:rPr>
                              <w:ins w:id="171" w:author="作成者"/>
                              <w:sz w:val="20"/>
                              <w:szCs w:val="20"/>
                            </w:rPr>
                          </w:pPr>
                          <w:r w:rsidRPr="00450790">
                            <w:rPr>
                              <w:rFonts w:hint="eastAsia"/>
                              <w:sz w:val="20"/>
                              <w:szCs w:val="20"/>
                            </w:rPr>
                            <w:t>図</w:t>
                          </w:r>
                          <w:r>
                            <w:rPr>
                              <w:rFonts w:hint="eastAsia"/>
                              <w:sz w:val="20"/>
                              <w:szCs w:val="20"/>
                            </w:rPr>
                            <w:t>８</w:t>
                          </w:r>
                          <w:r>
                            <w:rPr>
                              <w:sz w:val="20"/>
                              <w:szCs w:val="20"/>
                            </w:rPr>
                            <w:t xml:space="preserve"> </w:t>
                          </w:r>
                          <w:r>
                            <w:rPr>
                              <w:rFonts w:hint="eastAsia"/>
                              <w:sz w:val="20"/>
                              <w:szCs w:val="20"/>
                            </w:rPr>
                            <w:t>セッション別のターゲット位置ごとにおける反応時間</w:t>
                          </w:r>
                        </w:p>
                        <w:p w14:paraId="778BF514" w14:textId="0C18B9C3" w:rsidR="006A3933" w:rsidRPr="00450790" w:rsidRDefault="006A3933" w:rsidP="00774042">
                          <w:pPr>
                            <w:jc w:val="center"/>
                            <w:rPr>
                              <w:sz w:val="20"/>
                              <w:szCs w:val="20"/>
                            </w:rPr>
                          </w:pPr>
                          <w:ins w:id="172" w:author="作成者">
                            <w:r>
                              <w:rPr>
                                <w:sz w:val="20"/>
                                <w:szCs w:val="20"/>
                              </w:rPr>
                              <w:t xml:space="preserve">Fig.8 </w:t>
                            </w:r>
                            <w:r w:rsidRPr="006A3933">
                              <w:rPr>
                                <w:sz w:val="20"/>
                                <w:szCs w:val="20"/>
                              </w:rPr>
                              <w:t>Comparison of reaction times by target location across sessions</w:t>
                            </w:r>
                          </w:ins>
                        </w:p>
                      </w:txbxContent>
                    </v:textbox>
                  </v:shape>
                  <v:shape id="図 9" o:spid="_x0000_s1052" type="#_x0000_t75" style="position:absolute;left:-14513;top:-21347;width:34524;height:33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">
                    <v:imagedata r:id="rId29" o:title=""/>
                  </v:shape>
                  <w10:anchorlock/>
                </v:group>
              </w:pict>
            </mc:Fallback>
          </mc:AlternateContent>
        </w:r>
      </w:del>
      <w:r w:rsidR="008540DB" w:rsidRPr="00FB1063">
        <w:rPr>
          <w:rFonts w:ascii="Times New Roman" w:eastAsia="ＭＳ ゴシック" w:hAnsi="Times New Roman"/>
          <w:b/>
          <w:color w:val="000000" w:themeColor="text1"/>
          <w:sz w:val="20"/>
          <w:szCs w:val="20"/>
        </w:rPr>
        <w:t>3-</w:t>
      </w:r>
      <w:r w:rsidR="00BA195E" w:rsidRPr="00FB1063">
        <w:rPr>
          <w:rFonts w:ascii="Times New Roman" w:eastAsia="ＭＳ ゴシック" w:hAnsi="Times New Roman" w:hint="eastAsia"/>
          <w:b/>
          <w:color w:val="000000" w:themeColor="text1"/>
          <w:sz w:val="20"/>
          <w:szCs w:val="20"/>
        </w:rPr>
        <w:t>2</w:t>
      </w:r>
      <w:r w:rsidR="008540DB" w:rsidRPr="00FB1063">
        <w:rPr>
          <w:rFonts w:ascii="Times New Roman" w:eastAsia="ＭＳ ゴシック" w:hAnsi="Times New Roman"/>
          <w:b/>
          <w:color w:val="000000" w:themeColor="text1"/>
          <w:sz w:val="20"/>
          <w:szCs w:val="20"/>
        </w:rPr>
        <w:t xml:space="preserve">. </w:t>
      </w:r>
      <w:r w:rsidR="00554045">
        <w:rPr>
          <w:rFonts w:ascii="Times New Roman" w:eastAsia="ＭＳ ゴシック" w:hAnsi="Times New Roman" w:hint="eastAsia"/>
          <w:b/>
          <w:color w:val="000000" w:themeColor="text1"/>
          <w:sz w:val="20"/>
          <w:szCs w:val="20"/>
        </w:rPr>
        <w:t>結果</w:t>
      </w:r>
    </w:p>
    <w:p w14:paraId="2FC11EC0" w14:textId="7A31913B" w:rsidR="00774042" w:rsidRDefault="004478A6" w:rsidP="008462F6">
      <w:pPr>
        <w:ind w:firstLineChars="100" w:firstLine="175"/>
        <w:rPr>
          <w:rFonts w:ascii="Times New Roman" w:hAnsi="Times New Roman"/>
          <w:color w:val="000000" w:themeColor="text1"/>
          <w:sz w:val="20"/>
          <w:szCs w:val="20"/>
        </w:rPr>
      </w:pPr>
      <w:commentRangeStart w:id="180"/>
      <w:commentRangeEnd w:id="180"/>
      <w:r>
        <w:rPr>
          <w:rStyle w:val="aff6"/>
        </w:rPr>
        <w:commentReference w:id="180"/>
      </w:r>
      <w:r w:rsidR="00904AE7" w:rsidRPr="00904AE7">
        <w:rPr>
          <w:rFonts w:ascii="Times New Roman" w:hAnsi="Times New Roman"/>
          <w:color w:val="000000" w:themeColor="text1"/>
          <w:sz w:val="20"/>
          <w:szCs w:val="20"/>
        </w:rPr>
        <w:t>仰臥位姿勢における連続した</w:t>
      </w:r>
      <w:r w:rsidR="00904AE7" w:rsidRPr="00904AE7">
        <w:rPr>
          <w:rFonts w:ascii="Times New Roman" w:hAnsi="Times New Roman"/>
          <w:color w:val="000000" w:themeColor="text1"/>
          <w:sz w:val="20"/>
          <w:szCs w:val="20"/>
        </w:rPr>
        <w:t>2</w:t>
      </w:r>
      <w:r w:rsidR="00904AE7" w:rsidRPr="00904AE7">
        <w:rPr>
          <w:rFonts w:ascii="Times New Roman" w:hAnsi="Times New Roman"/>
          <w:color w:val="000000" w:themeColor="text1"/>
          <w:sz w:val="20"/>
          <w:szCs w:val="20"/>
        </w:rPr>
        <w:t>セッションの試行結果を示す</w:t>
      </w:r>
      <w:r w:rsidR="008F3703">
        <w:rPr>
          <w:rFonts w:ascii="Times New Roman" w:hAnsi="Times New Roman"/>
          <w:color w:val="000000" w:themeColor="text1"/>
          <w:sz w:val="20"/>
          <w:szCs w:val="20"/>
        </w:rPr>
        <w:t>.</w:t>
      </w:r>
      <w:r w:rsidR="00904AE7" w:rsidRPr="00904AE7">
        <w:rPr>
          <w:rFonts w:ascii="Times New Roman" w:hAnsi="Times New Roman"/>
          <w:color w:val="000000" w:themeColor="text1"/>
          <w:sz w:val="20"/>
          <w:szCs w:val="20"/>
        </w:rPr>
        <w:t>図</w:t>
      </w:r>
      <w:r w:rsidR="00904AE7" w:rsidRPr="00904AE7">
        <w:rPr>
          <w:rFonts w:ascii="Times New Roman" w:hAnsi="Times New Roman"/>
          <w:color w:val="000000" w:themeColor="text1"/>
          <w:sz w:val="20"/>
          <w:szCs w:val="20"/>
        </w:rPr>
        <w:t>8</w:t>
      </w:r>
      <w:r w:rsidR="00904AE7" w:rsidRPr="00904AE7">
        <w:rPr>
          <w:rFonts w:ascii="Times New Roman" w:hAnsi="Times New Roman"/>
          <w:color w:val="000000" w:themeColor="text1"/>
          <w:sz w:val="20"/>
          <w:szCs w:val="20"/>
        </w:rPr>
        <w:t>に</w:t>
      </w:r>
      <w:r w:rsidR="008F3703">
        <w:rPr>
          <w:rFonts w:ascii="Times New Roman" w:hAnsi="Times New Roman"/>
          <w:color w:val="000000" w:themeColor="text1"/>
          <w:sz w:val="20"/>
          <w:szCs w:val="20"/>
        </w:rPr>
        <w:t>,</w:t>
      </w:r>
      <w:r w:rsidR="00904AE7" w:rsidRPr="00904AE7">
        <w:rPr>
          <w:rFonts w:ascii="Times New Roman" w:hAnsi="Times New Roman"/>
          <w:color w:val="000000" w:themeColor="text1"/>
          <w:sz w:val="20"/>
          <w:szCs w:val="20"/>
        </w:rPr>
        <w:t>各セッションのターゲット位置別反応時間の箱ひげ図を示す</w:t>
      </w:r>
      <w:r w:rsidR="008F3703">
        <w:rPr>
          <w:rFonts w:ascii="Times New Roman" w:hAnsi="Times New Roman"/>
          <w:color w:val="000000" w:themeColor="text1"/>
          <w:sz w:val="20"/>
          <w:szCs w:val="20"/>
        </w:rPr>
        <w:t>.</w:t>
      </w:r>
    </w:p>
    <w:p w14:paraId="00A23F02" w14:textId="7D7363C0" w:rsidR="005D2722" w:rsidRDefault="006156A1" w:rsidP="008462F6">
      <w:pPr>
        <w:ind w:firstLineChars="100" w:firstLine="195"/>
        <w:rPr>
          <w:rFonts w:ascii="Times New Roman" w:hAnsi="Times New Roman"/>
          <w:color w:val="000000" w:themeColor="text1"/>
          <w:sz w:val="20"/>
          <w:szCs w:val="20"/>
        </w:rPr>
      </w:pPr>
      <w:ins w:id="181" w:author="作成者">
        <w:r>
          <w:rPr>
            <w:rFonts w:asciiTheme="minorEastAsia" w:eastAsiaTheme="minorEastAsia" w:hAnsiTheme="minorEastAsia" w:hint="eastAsia"/>
            <w:bCs/>
            <w:noProof/>
            <w:color w:val="000000" w:themeColor="text1"/>
            <w:sz w:val="20"/>
          </w:rPr>
          <mc:AlternateContent>
            <mc:Choice Requires="wpg">
              <w:drawing>
                <wp:inline distT="0" distB="0" distL="0" distR="0" wp14:anchorId="4EC6BE13" wp14:editId="6E97742B">
                  <wp:extent cx="2942590" cy="3745974"/>
                  <wp:effectExtent l="0" t="0" r="3810" b="635"/>
                  <wp:docPr id="2029173894" name="グループ化 6"/>
                  <wp:cNvGraphicFramePr/>
                  <a:graphic xmlns:a="http://schemas.openxmlformats.org/drawingml/2006/main">
                    <a:graphicData uri="http://schemas.microsoft.com/office/word/2010/wordprocessingGroup">
                      <wpg:wgp>
                        <wpg:cNvGrpSpPr/>
                        <wpg:grpSpPr>
                          <a:xfrm>
                            <a:off x="0" y="0"/>
                            <a:ext cx="2942590" cy="3745974"/>
                            <a:chOff x="-1451361" y="-2134796"/>
                            <a:chExt cx="3452492" cy="4277894"/>
                          </a:xfrm>
                        </wpg:grpSpPr>
                        <wps:wsp>
                          <wps:cNvPr id="945863048" name="テキスト ボックス 5"/>
                          <wps:cNvSpPr txBox="1"/>
                          <wps:spPr>
                            <a:xfrm>
                              <a:off x="-1384825" y="1225355"/>
                              <a:ext cx="3216094" cy="917743"/>
                            </a:xfrm>
                            <a:prstGeom prst="rect">
                              <a:avLst/>
                            </a:prstGeom>
                            <a:solidFill>
                              <a:schemeClr val="lt1"/>
                            </a:solidFill>
                            <a:ln w="6350">
                              <a:noFill/>
                            </a:ln>
                          </wps:spPr>
                          <wps:txbx>
                            <w:txbxContent>
                              <w:p w14:paraId="70F6FBED" w14:textId="77777777" w:rsidR="006156A1" w:rsidRDefault="006156A1" w:rsidP="006156A1">
                                <w:pPr>
                                  <w:jc w:val="center"/>
                                  <w:rPr>
                                    <w:sz w:val="20"/>
                                    <w:szCs w:val="20"/>
                                  </w:rPr>
                                </w:pPr>
                                <w:r w:rsidRPr="00450790">
                                  <w:rPr>
                                    <w:rFonts w:hint="eastAsia"/>
                                    <w:sz w:val="20"/>
                                    <w:szCs w:val="20"/>
                                  </w:rPr>
                                  <w:t>図</w:t>
                                </w:r>
                                <w:r>
                                  <w:rPr>
                                    <w:rFonts w:hint="eastAsia"/>
                                    <w:sz w:val="20"/>
                                    <w:szCs w:val="20"/>
                                  </w:rPr>
                                  <w:t>８</w:t>
                                </w:r>
                                <w:r>
                                  <w:rPr>
                                    <w:sz w:val="20"/>
                                    <w:szCs w:val="20"/>
                                  </w:rPr>
                                  <w:t xml:space="preserve"> </w:t>
                                </w:r>
                                <w:r>
                                  <w:rPr>
                                    <w:rFonts w:hint="eastAsia"/>
                                    <w:sz w:val="20"/>
                                    <w:szCs w:val="20"/>
                                  </w:rPr>
                                  <w:t>セッション別のターゲット位置ごとにおける反応時間</w:t>
                                </w:r>
                              </w:p>
                              <w:p w14:paraId="4E2BB2B3" w14:textId="77777777" w:rsidR="006156A1" w:rsidRPr="00450790" w:rsidRDefault="006156A1" w:rsidP="006156A1">
                                <w:pPr>
                                  <w:jc w:val="center"/>
                                  <w:rPr>
                                    <w:sz w:val="20"/>
                                    <w:szCs w:val="20"/>
                                  </w:rPr>
                                </w:pPr>
                                <w:r>
                                  <w:rPr>
                                    <w:sz w:val="20"/>
                                    <w:szCs w:val="20"/>
                                  </w:rPr>
                                  <w:t xml:space="preserve">Fig.8 </w:t>
                                </w:r>
                                <w:r w:rsidRPr="006A3933">
                                  <w:rPr>
                                    <w:sz w:val="20"/>
                                    <w:szCs w:val="20"/>
                                  </w:rPr>
                                  <w:t>Comparison of reaction times by target location across sessions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03282240" name="図 9"/>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a:xfrm>
                              <a:off x="-1451361" y="-2134796"/>
                              <a:ext cx="3452492" cy="3360151"/>
                            </a:xfrm>
                            <a:prstGeom prst="rect">
                              <a:avLst/>
                            </a:prstGeom>
                          </pic:spPr>
                        </pic:pic>
                      </wpg:wgp>
                    </a:graphicData>
                  </a:graphic>
                </wp:inline>
              </w:drawing>
            </mc:Choice>
            <mc:Fallback>
              <w:pict>
                <v:group w14:anchorId="4EC6BE13" id="_x0000_s1053" style="width:231.7pt;height:294.95pt;mso-position-horizontal-relative:char;mso-position-vertical-relative:line" coordorigin="-14513,-21347" coordsize="34524,427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">
                  <v:shape id="テキスト ボックス 5" o:spid="_x0000_s1054" type="#_x0000_t202" style="position:absolute;left:-13848;top:12253;width:32160;height:91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" fillcolor="white [3201]" stroked="f" strokeweight=".5pt">
                    <v:textbox inset="0,0,0,0">
                      <w:txbxContent>
                        <w:p w14:paraId="70F6FBED" w14:textId="77777777" w:rsidR="006156A1" w:rsidRDefault="006156A1" w:rsidP="006156A1">
                          <w:pPr>
                            <w:jc w:val="center"/>
                            <w:rPr>
                              <w:sz w:val="20"/>
                              <w:szCs w:val="20"/>
                            </w:rPr>
                          </w:pPr>
                          <w:r w:rsidRPr="00450790">
                            <w:rPr>
                              <w:rFonts w:hint="eastAsia"/>
                              <w:sz w:val="20"/>
                              <w:szCs w:val="20"/>
                            </w:rPr>
                            <w:t>図</w:t>
                          </w:r>
                          <w:r>
                            <w:rPr>
                              <w:rFonts w:hint="eastAsia"/>
                              <w:sz w:val="20"/>
                              <w:szCs w:val="20"/>
                            </w:rPr>
                            <w:t>８</w:t>
                          </w:r>
                          <w:r>
                            <w:rPr>
                              <w:sz w:val="20"/>
                              <w:szCs w:val="20"/>
                            </w:rPr>
                            <w:t xml:space="preserve"> </w:t>
                          </w:r>
                          <w:r>
                            <w:rPr>
                              <w:rFonts w:hint="eastAsia"/>
                              <w:sz w:val="20"/>
                              <w:szCs w:val="20"/>
                            </w:rPr>
                            <w:t>セッション別のターゲット位置ごとにおける反応時間</w:t>
                          </w:r>
                        </w:p>
                        <w:p w14:paraId="4E2BB2B3" w14:textId="77777777" w:rsidR="006156A1" w:rsidRPr="00450790" w:rsidRDefault="006156A1" w:rsidP="006156A1">
                          <w:pPr>
                            <w:jc w:val="center"/>
                            <w:rPr>
                              <w:sz w:val="20"/>
                              <w:szCs w:val="20"/>
                            </w:rPr>
                          </w:pPr>
                          <w:r>
                            <w:rPr>
                              <w:sz w:val="20"/>
                              <w:szCs w:val="20"/>
                            </w:rPr>
                            <w:t xml:space="preserve">Fig.8 </w:t>
                          </w:r>
                          <w:r w:rsidRPr="006A3933">
                            <w:rPr>
                              <w:sz w:val="20"/>
                              <w:szCs w:val="20"/>
                            </w:rPr>
                            <w:t>Comparison of reaction times by target location across sessions</w:t>
                          </w:r>
                        </w:p>
                      </w:txbxContent>
                    </v:textbox>
                  </v:shape>
                  <v:shape id="図 9" o:spid="_x0000_s1055" type="#_x0000_t75" style="position:absolute;left:-14513;top:-21347;width:34524;height:33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">
                    <v:imagedata r:id="rId31" o:title=""/>
                  </v:shape>
                  <w10:anchorlock/>
                </v:group>
              </w:pict>
            </mc:Fallback>
          </mc:AlternateContent>
        </w:r>
      </w:ins>
    </w:p>
    <w:p w14:paraId="5C979354" w14:textId="17945D4A" w:rsidR="00C432F8" w:rsidRPr="006A658D" w:rsidRDefault="005061D0" w:rsidP="008462F6">
      <w:pPr>
        <w:ind w:firstLineChars="100" w:firstLine="195"/>
        <w:rPr>
          <w:rFonts w:ascii="Times New Roman" w:hAnsi="Times New Roman"/>
          <w:color w:val="000000" w:themeColor="text1"/>
          <w:sz w:val="20"/>
          <w:szCs w:val="20"/>
        </w:rPr>
      </w:pPr>
      <w:r w:rsidRPr="005061D0">
        <w:rPr>
          <w:rFonts w:ascii="Times New Roman" w:hAnsi="Times New Roman"/>
          <w:color w:val="000000" w:themeColor="text1"/>
          <w:sz w:val="20"/>
          <w:szCs w:val="20"/>
        </w:rPr>
        <w:t>初回セッションの平均反応時間は</w:t>
      </w:r>
      <w:r w:rsidRPr="005061D0">
        <w:rPr>
          <w:rFonts w:ascii="Times New Roman" w:hAnsi="Times New Roman"/>
          <w:color w:val="000000" w:themeColor="text1"/>
          <w:sz w:val="20"/>
          <w:szCs w:val="20"/>
        </w:rPr>
        <w:t>0.90</w:t>
      </w:r>
      <w:del w:id="182" w:author="作成者">
        <w:r w:rsidRPr="005061D0" w:rsidDel="00E823D4">
          <w:rPr>
            <w:rFonts w:ascii="Times New Roman" w:hAnsi="Times New Roman"/>
            <w:color w:val="000000" w:themeColor="text1"/>
            <w:sz w:val="20"/>
            <w:szCs w:val="20"/>
          </w:rPr>
          <w:delText>3</w:delText>
        </w:r>
      </w:del>
      <w:r w:rsidRPr="005061D0">
        <w:rPr>
          <w:rFonts w:ascii="Times New Roman" w:hAnsi="Times New Roman"/>
          <w:color w:val="000000" w:themeColor="text1"/>
          <w:sz w:val="20"/>
          <w:szCs w:val="20"/>
        </w:rPr>
        <w:t xml:space="preserve"> </w:t>
      </w:r>
      <w:r w:rsidR="00CD5A86">
        <w:rPr>
          <w:rFonts w:ascii="Times New Roman" w:hAnsi="Times New Roman"/>
          <w:color w:val="000000" w:themeColor="text1"/>
          <w:sz w:val="20"/>
          <w:szCs w:val="20"/>
        </w:rPr>
        <w:t>s</w:t>
      </w:r>
      <w:r w:rsidRPr="005061D0">
        <w:rPr>
          <w:rFonts w:ascii="Times New Roman" w:hAnsi="Times New Roman"/>
          <w:color w:val="000000" w:themeColor="text1"/>
          <w:sz w:val="20"/>
          <w:szCs w:val="20"/>
        </w:rPr>
        <w:t>であったのに対し</w:t>
      </w:r>
      <w:r w:rsidR="0070601F">
        <w:rPr>
          <w:rFonts w:ascii="Times New Roman" w:hAnsi="Times New Roman"/>
          <w:color w:val="000000" w:themeColor="text1"/>
          <w:sz w:val="20"/>
          <w:szCs w:val="20"/>
        </w:rPr>
        <w:t>,</w:t>
      </w:r>
      <w:r w:rsidRPr="005061D0">
        <w:rPr>
          <w:rFonts w:ascii="Times New Roman" w:hAnsi="Times New Roman"/>
          <w:color w:val="000000" w:themeColor="text1"/>
          <w:sz w:val="20"/>
          <w:szCs w:val="20"/>
        </w:rPr>
        <w:t>2</w:t>
      </w:r>
      <w:r w:rsidRPr="005061D0">
        <w:rPr>
          <w:rFonts w:ascii="Times New Roman" w:hAnsi="Times New Roman"/>
          <w:color w:val="000000" w:themeColor="text1"/>
          <w:sz w:val="20"/>
          <w:szCs w:val="20"/>
        </w:rPr>
        <w:t>回目セッションでは</w:t>
      </w:r>
      <w:r w:rsidRPr="005061D0">
        <w:rPr>
          <w:rFonts w:ascii="Times New Roman" w:hAnsi="Times New Roman"/>
          <w:color w:val="000000" w:themeColor="text1"/>
          <w:sz w:val="20"/>
          <w:szCs w:val="20"/>
        </w:rPr>
        <w:t>0.8</w:t>
      </w:r>
      <w:ins w:id="183" w:author="作成者">
        <w:r w:rsidR="00E823D4">
          <w:rPr>
            <w:rFonts w:ascii="Times New Roman" w:hAnsi="Times New Roman"/>
            <w:color w:val="000000" w:themeColor="text1"/>
            <w:sz w:val="20"/>
            <w:szCs w:val="20"/>
          </w:rPr>
          <w:t>7</w:t>
        </w:r>
      </w:ins>
      <w:del w:id="184" w:author="作成者">
        <w:r w:rsidRPr="005061D0" w:rsidDel="00E823D4">
          <w:rPr>
            <w:rFonts w:ascii="Times New Roman" w:hAnsi="Times New Roman"/>
            <w:color w:val="000000" w:themeColor="text1"/>
            <w:sz w:val="20"/>
            <w:szCs w:val="20"/>
          </w:rPr>
          <w:delText>65</w:delText>
        </w:r>
      </w:del>
      <w:r w:rsidRPr="005061D0">
        <w:rPr>
          <w:rFonts w:ascii="Times New Roman" w:hAnsi="Times New Roman"/>
          <w:color w:val="000000" w:themeColor="text1"/>
          <w:sz w:val="20"/>
          <w:szCs w:val="20"/>
        </w:rPr>
        <w:t xml:space="preserve"> s</w:t>
      </w:r>
      <w:r w:rsidRPr="005061D0">
        <w:rPr>
          <w:rFonts w:ascii="Times New Roman" w:hAnsi="Times New Roman"/>
          <w:color w:val="000000" w:themeColor="text1"/>
          <w:sz w:val="20"/>
          <w:szCs w:val="20"/>
        </w:rPr>
        <w:t>へと短縮が確認された</w:t>
      </w:r>
      <w:r w:rsidR="008D61B2">
        <w:rPr>
          <w:rFonts w:ascii="Times New Roman" w:hAnsi="Times New Roman"/>
          <w:color w:val="000000" w:themeColor="text1"/>
          <w:sz w:val="20"/>
          <w:szCs w:val="20"/>
        </w:rPr>
        <w:t>.</w:t>
      </w:r>
      <w:r w:rsidRPr="005061D0">
        <w:rPr>
          <w:rFonts w:ascii="Times New Roman" w:hAnsi="Times New Roman"/>
          <w:color w:val="000000" w:themeColor="text1"/>
          <w:sz w:val="20"/>
          <w:szCs w:val="20"/>
        </w:rPr>
        <w:t>しかし</w:t>
      </w:r>
      <w:r w:rsidR="0070601F">
        <w:rPr>
          <w:rFonts w:ascii="Times New Roman" w:hAnsi="Times New Roman"/>
          <w:color w:val="000000" w:themeColor="text1"/>
          <w:sz w:val="20"/>
          <w:szCs w:val="20"/>
        </w:rPr>
        <w:t>,</w:t>
      </w:r>
      <w:r w:rsidRPr="005061D0">
        <w:rPr>
          <w:rFonts w:ascii="Times New Roman" w:hAnsi="Times New Roman"/>
          <w:color w:val="000000" w:themeColor="text1"/>
          <w:sz w:val="20"/>
          <w:szCs w:val="20"/>
        </w:rPr>
        <w:t>Welch</w:t>
      </w:r>
      <w:r w:rsidRPr="005061D0">
        <w:rPr>
          <w:rFonts w:ascii="Times New Roman" w:hAnsi="Times New Roman"/>
          <w:color w:val="000000" w:themeColor="text1"/>
          <w:sz w:val="20"/>
          <w:szCs w:val="20"/>
        </w:rPr>
        <w:t>の</w:t>
      </w:r>
      <w:r w:rsidRPr="005061D0">
        <w:rPr>
          <w:rFonts w:ascii="Times New Roman" w:hAnsi="Times New Roman"/>
          <w:color w:val="000000" w:themeColor="text1"/>
          <w:sz w:val="20"/>
          <w:szCs w:val="20"/>
        </w:rPr>
        <w:t>t</w:t>
      </w:r>
      <w:r w:rsidRPr="005061D0">
        <w:rPr>
          <w:rFonts w:ascii="Times New Roman" w:hAnsi="Times New Roman"/>
          <w:color w:val="000000" w:themeColor="text1"/>
          <w:sz w:val="20"/>
          <w:szCs w:val="20"/>
        </w:rPr>
        <w:t>検定の結果</w:t>
      </w:r>
      <w:r w:rsidR="0070601F">
        <w:rPr>
          <w:rFonts w:ascii="Times New Roman" w:hAnsi="Times New Roman"/>
          <w:color w:val="000000" w:themeColor="text1"/>
          <w:sz w:val="20"/>
          <w:szCs w:val="20"/>
        </w:rPr>
        <w:t>,</w:t>
      </w:r>
      <w:r w:rsidRPr="005061D0">
        <w:rPr>
          <w:rFonts w:ascii="Times New Roman" w:hAnsi="Times New Roman"/>
          <w:color w:val="000000" w:themeColor="text1"/>
          <w:sz w:val="20"/>
          <w:szCs w:val="20"/>
        </w:rPr>
        <w:t>セッション間に統計的な有意差は認められなかった（</w:t>
      </w:r>
      <w:r w:rsidRPr="005061D0">
        <w:rPr>
          <w:rFonts w:ascii="Times New Roman" w:hAnsi="Times New Roman"/>
          <w:color w:val="000000" w:themeColor="text1"/>
          <w:sz w:val="20"/>
          <w:szCs w:val="20"/>
        </w:rPr>
        <w:t>t</w:t>
      </w:r>
      <w:r w:rsidR="00545BE7">
        <w:rPr>
          <w:rFonts w:ascii="Times New Roman" w:hAnsi="Times New Roman"/>
          <w:color w:val="000000" w:themeColor="text1"/>
          <w:sz w:val="20"/>
          <w:szCs w:val="20"/>
        </w:rPr>
        <w:t xml:space="preserve"> </w:t>
      </w:r>
      <w:r w:rsidRPr="005061D0">
        <w:rPr>
          <w:rFonts w:ascii="Times New Roman" w:hAnsi="Times New Roman"/>
          <w:color w:val="000000" w:themeColor="text1"/>
          <w:sz w:val="20"/>
          <w:szCs w:val="20"/>
        </w:rPr>
        <w:t>=</w:t>
      </w:r>
      <w:r w:rsidR="00545BE7">
        <w:rPr>
          <w:rFonts w:ascii="Times New Roman" w:hAnsi="Times New Roman"/>
          <w:color w:val="000000" w:themeColor="text1"/>
          <w:sz w:val="20"/>
          <w:szCs w:val="20"/>
        </w:rPr>
        <w:t xml:space="preserve"> </w:t>
      </w:r>
      <w:r w:rsidRPr="005061D0">
        <w:rPr>
          <w:rFonts w:ascii="Times New Roman" w:hAnsi="Times New Roman"/>
          <w:color w:val="000000" w:themeColor="text1"/>
          <w:sz w:val="20"/>
          <w:szCs w:val="20"/>
        </w:rPr>
        <w:t>1.523,</w:t>
      </w:r>
      <w:r w:rsidR="00545BE7">
        <w:rPr>
          <w:rFonts w:ascii="Times New Roman" w:hAnsi="Times New Roman"/>
          <w:color w:val="000000" w:themeColor="text1"/>
          <w:sz w:val="20"/>
          <w:szCs w:val="20"/>
        </w:rPr>
        <w:t xml:space="preserve"> </w:t>
      </w:r>
      <w:r w:rsidRPr="005061D0">
        <w:rPr>
          <w:rFonts w:ascii="Times New Roman" w:hAnsi="Times New Roman"/>
          <w:color w:val="000000" w:themeColor="text1"/>
          <w:sz w:val="20"/>
          <w:szCs w:val="20"/>
        </w:rPr>
        <w:t>p</w:t>
      </w:r>
      <w:r w:rsidR="00545BE7">
        <w:rPr>
          <w:rFonts w:ascii="Times New Roman" w:hAnsi="Times New Roman"/>
          <w:color w:val="000000" w:themeColor="text1"/>
          <w:sz w:val="20"/>
          <w:szCs w:val="20"/>
        </w:rPr>
        <w:t xml:space="preserve"> </w:t>
      </w:r>
      <w:r w:rsidRPr="005061D0">
        <w:rPr>
          <w:rFonts w:ascii="Times New Roman" w:hAnsi="Times New Roman"/>
          <w:color w:val="000000" w:themeColor="text1"/>
          <w:sz w:val="20"/>
          <w:szCs w:val="20"/>
        </w:rPr>
        <w:t>=</w:t>
      </w:r>
      <w:r w:rsidR="00545BE7">
        <w:rPr>
          <w:rFonts w:ascii="Times New Roman" w:hAnsi="Times New Roman"/>
          <w:color w:val="000000" w:themeColor="text1"/>
          <w:sz w:val="20"/>
          <w:szCs w:val="20"/>
        </w:rPr>
        <w:t xml:space="preserve"> </w:t>
      </w:r>
      <w:r w:rsidRPr="005061D0">
        <w:rPr>
          <w:rFonts w:ascii="Times New Roman" w:hAnsi="Times New Roman"/>
          <w:color w:val="000000" w:themeColor="text1"/>
          <w:sz w:val="20"/>
          <w:szCs w:val="20"/>
        </w:rPr>
        <w:t>0.128,</w:t>
      </w:r>
      <w:r w:rsidR="00545BE7">
        <w:rPr>
          <w:rFonts w:ascii="Times New Roman" w:hAnsi="Times New Roman"/>
          <w:color w:val="000000" w:themeColor="text1"/>
          <w:sz w:val="20"/>
          <w:szCs w:val="20"/>
        </w:rPr>
        <w:t xml:space="preserve"> </w:t>
      </w:r>
      <w:r w:rsidRPr="005061D0">
        <w:rPr>
          <w:rFonts w:ascii="Times New Roman" w:hAnsi="Times New Roman"/>
          <w:color w:val="000000" w:themeColor="text1"/>
          <w:sz w:val="20"/>
          <w:szCs w:val="20"/>
        </w:rPr>
        <w:t>d</w:t>
      </w:r>
      <w:r w:rsidR="00545BE7">
        <w:rPr>
          <w:rFonts w:ascii="Times New Roman" w:hAnsi="Times New Roman"/>
          <w:color w:val="000000" w:themeColor="text1"/>
          <w:sz w:val="20"/>
          <w:szCs w:val="20"/>
        </w:rPr>
        <w:t xml:space="preserve"> </w:t>
      </w:r>
      <w:r w:rsidRPr="005061D0">
        <w:rPr>
          <w:rFonts w:ascii="Times New Roman" w:hAnsi="Times New Roman"/>
          <w:color w:val="000000" w:themeColor="text1"/>
          <w:sz w:val="20"/>
          <w:szCs w:val="20"/>
        </w:rPr>
        <w:t>=</w:t>
      </w:r>
      <w:r w:rsidR="00545BE7">
        <w:rPr>
          <w:rFonts w:ascii="Times New Roman" w:hAnsi="Times New Roman"/>
          <w:color w:val="000000" w:themeColor="text1"/>
          <w:sz w:val="20"/>
          <w:szCs w:val="20"/>
        </w:rPr>
        <w:t xml:space="preserve"> </w:t>
      </w:r>
      <w:r w:rsidRPr="005061D0">
        <w:rPr>
          <w:rFonts w:ascii="Times New Roman" w:hAnsi="Times New Roman"/>
          <w:color w:val="000000" w:themeColor="text1"/>
          <w:sz w:val="20"/>
          <w:szCs w:val="20"/>
        </w:rPr>
        <w:t>0.100</w:t>
      </w:r>
      <w:r w:rsidRPr="005061D0">
        <w:rPr>
          <w:rFonts w:ascii="Times New Roman" w:hAnsi="Times New Roman"/>
          <w:color w:val="000000" w:themeColor="text1"/>
          <w:sz w:val="20"/>
          <w:szCs w:val="20"/>
        </w:rPr>
        <w:t>）</w:t>
      </w:r>
      <w:r w:rsidR="008D61B2">
        <w:rPr>
          <w:rFonts w:ascii="Times New Roman" w:hAnsi="Times New Roman"/>
          <w:color w:val="000000" w:themeColor="text1"/>
          <w:sz w:val="20"/>
          <w:szCs w:val="20"/>
        </w:rPr>
        <w:t>.</w:t>
      </w:r>
      <w:r w:rsidRPr="005061D0">
        <w:rPr>
          <w:rFonts w:ascii="Times New Roman" w:hAnsi="Times New Roman"/>
          <w:color w:val="000000" w:themeColor="text1"/>
          <w:sz w:val="20"/>
          <w:szCs w:val="20"/>
        </w:rPr>
        <w:t>これにより</w:t>
      </w:r>
      <w:r w:rsidR="0070601F">
        <w:rPr>
          <w:rFonts w:ascii="Times New Roman" w:hAnsi="Times New Roman"/>
          <w:color w:val="000000" w:themeColor="text1"/>
          <w:sz w:val="20"/>
          <w:szCs w:val="20"/>
        </w:rPr>
        <w:t>,</w:t>
      </w:r>
      <w:r w:rsidRPr="005061D0">
        <w:rPr>
          <w:rFonts w:ascii="Times New Roman" w:hAnsi="Times New Roman"/>
          <w:color w:val="000000" w:themeColor="text1"/>
          <w:sz w:val="20"/>
          <w:szCs w:val="20"/>
        </w:rPr>
        <w:t>短期間の反復試行においては</w:t>
      </w:r>
      <w:r w:rsidR="0070601F">
        <w:rPr>
          <w:rFonts w:ascii="Times New Roman" w:hAnsi="Times New Roman"/>
          <w:color w:val="000000" w:themeColor="text1"/>
          <w:sz w:val="20"/>
          <w:szCs w:val="20"/>
        </w:rPr>
        <w:t>,</w:t>
      </w:r>
      <w:r w:rsidRPr="005061D0">
        <w:rPr>
          <w:rFonts w:ascii="Times New Roman" w:hAnsi="Times New Roman"/>
          <w:color w:val="000000" w:themeColor="text1"/>
          <w:sz w:val="20"/>
          <w:szCs w:val="20"/>
        </w:rPr>
        <w:t>操作の正確性を維持したまま</w:t>
      </w:r>
      <w:r w:rsidR="0070601F">
        <w:rPr>
          <w:rFonts w:ascii="Times New Roman" w:hAnsi="Times New Roman"/>
          <w:color w:val="000000" w:themeColor="text1"/>
          <w:sz w:val="20"/>
          <w:szCs w:val="20"/>
        </w:rPr>
        <w:t>,</w:t>
      </w:r>
      <w:r w:rsidRPr="005061D0">
        <w:rPr>
          <w:rFonts w:ascii="Times New Roman" w:hAnsi="Times New Roman"/>
          <w:color w:val="000000" w:themeColor="text1"/>
          <w:sz w:val="20"/>
          <w:szCs w:val="20"/>
        </w:rPr>
        <w:t>反応時間がわずかに改善する傾向が</w:t>
      </w:r>
      <w:r w:rsidR="004478A6">
        <w:rPr>
          <w:rFonts w:ascii="Times New Roman" w:hAnsi="Times New Roman" w:hint="eastAsia"/>
          <w:color w:val="000000" w:themeColor="text1"/>
          <w:sz w:val="20"/>
          <w:szCs w:val="20"/>
        </w:rPr>
        <w:t>みら</w:t>
      </w:r>
      <w:r w:rsidRPr="005061D0">
        <w:rPr>
          <w:rFonts w:ascii="Times New Roman" w:hAnsi="Times New Roman"/>
          <w:color w:val="000000" w:themeColor="text1"/>
          <w:sz w:val="20"/>
          <w:szCs w:val="20"/>
        </w:rPr>
        <w:t>れた</w:t>
      </w:r>
      <w:r w:rsidR="008D61B2">
        <w:rPr>
          <w:rFonts w:ascii="Times New Roman" w:hAnsi="Times New Roman"/>
          <w:color w:val="000000" w:themeColor="text1"/>
          <w:sz w:val="20"/>
          <w:szCs w:val="20"/>
        </w:rPr>
        <w:t>.</w:t>
      </w:r>
    </w:p>
    <w:p w14:paraId="57951EAA" w14:textId="63D22BAB" w:rsidR="00DA2C92" w:rsidRDefault="005061D0" w:rsidP="008462F6">
      <w:pPr>
        <w:ind w:firstLineChars="100" w:firstLine="195"/>
        <w:rPr>
          <w:rFonts w:ascii="Times New Roman" w:hAnsi="Times New Roman"/>
          <w:color w:val="000000" w:themeColor="text1"/>
          <w:sz w:val="20"/>
          <w:szCs w:val="20"/>
        </w:rPr>
      </w:pPr>
      <w:r w:rsidRPr="005061D0">
        <w:rPr>
          <w:rFonts w:ascii="Times New Roman" w:hAnsi="Times New Roman"/>
          <w:color w:val="000000" w:themeColor="text1"/>
          <w:sz w:val="20"/>
          <w:szCs w:val="20"/>
        </w:rPr>
        <w:t>各ターゲットにおけるセッション間の差を</w:t>
      </w:r>
      <w:r w:rsidRPr="005061D0">
        <w:rPr>
          <w:rFonts w:ascii="Times New Roman" w:hAnsi="Times New Roman"/>
          <w:color w:val="000000" w:themeColor="text1"/>
          <w:sz w:val="20"/>
          <w:szCs w:val="20"/>
        </w:rPr>
        <w:t>Welch</w:t>
      </w:r>
      <w:r w:rsidRPr="005061D0">
        <w:rPr>
          <w:rFonts w:ascii="Times New Roman" w:hAnsi="Times New Roman"/>
          <w:color w:val="000000" w:themeColor="text1"/>
          <w:sz w:val="20"/>
          <w:szCs w:val="20"/>
        </w:rPr>
        <w:t>の</w:t>
      </w:r>
      <w:r w:rsidRPr="005061D0">
        <w:rPr>
          <w:rFonts w:ascii="Times New Roman" w:hAnsi="Times New Roman"/>
          <w:color w:val="000000" w:themeColor="text1"/>
          <w:sz w:val="20"/>
          <w:szCs w:val="20"/>
        </w:rPr>
        <w:t>t</w:t>
      </w:r>
      <w:r w:rsidRPr="005061D0">
        <w:rPr>
          <w:rFonts w:ascii="Times New Roman" w:hAnsi="Times New Roman"/>
          <w:color w:val="000000" w:themeColor="text1"/>
          <w:sz w:val="20"/>
          <w:szCs w:val="20"/>
        </w:rPr>
        <w:t>検定で比較したところ</w:t>
      </w:r>
      <w:r w:rsidR="0070601F">
        <w:rPr>
          <w:rFonts w:ascii="Times New Roman" w:hAnsi="Times New Roman"/>
          <w:color w:val="000000" w:themeColor="text1"/>
          <w:sz w:val="20"/>
          <w:szCs w:val="20"/>
        </w:rPr>
        <w:t>,</w:t>
      </w:r>
      <w:r w:rsidRPr="005061D0">
        <w:rPr>
          <w:rFonts w:ascii="Times New Roman" w:hAnsi="Times New Roman"/>
          <w:color w:val="000000" w:themeColor="text1"/>
          <w:sz w:val="20"/>
          <w:szCs w:val="20"/>
        </w:rPr>
        <w:t>すべてのターゲット位置にお</w:t>
      </w:r>
      <w:r w:rsidRPr="005061D0">
        <w:rPr>
          <w:rFonts w:ascii="Times New Roman" w:hAnsi="Times New Roman"/>
          <w:color w:val="000000" w:themeColor="text1"/>
          <w:sz w:val="20"/>
          <w:szCs w:val="20"/>
        </w:rPr>
        <w:t>いて有意な差は見られなかった</w:t>
      </w:r>
      <w:r w:rsidR="008D61B2">
        <w:rPr>
          <w:rFonts w:ascii="Times New Roman" w:hAnsi="Times New Roman"/>
          <w:color w:val="000000" w:themeColor="text1"/>
          <w:sz w:val="20"/>
          <w:szCs w:val="20"/>
        </w:rPr>
        <w:t>.</w:t>
      </w:r>
      <w:r w:rsidRPr="005061D0">
        <w:rPr>
          <w:rFonts w:ascii="Times New Roman" w:hAnsi="Times New Roman"/>
          <w:color w:val="000000" w:themeColor="text1"/>
          <w:sz w:val="20"/>
          <w:szCs w:val="20"/>
        </w:rPr>
        <w:t>ただし</w:t>
      </w:r>
      <w:r w:rsidR="0070601F">
        <w:rPr>
          <w:rFonts w:ascii="Times New Roman" w:hAnsi="Times New Roman"/>
          <w:color w:val="000000" w:themeColor="text1"/>
          <w:sz w:val="20"/>
          <w:szCs w:val="20"/>
        </w:rPr>
        <w:t>,</w:t>
      </w:r>
      <w:r w:rsidRPr="005061D0">
        <w:rPr>
          <w:rFonts w:ascii="Times New Roman" w:hAnsi="Times New Roman"/>
          <w:color w:val="000000" w:themeColor="text1"/>
          <w:sz w:val="20"/>
          <w:szCs w:val="20"/>
        </w:rPr>
        <w:t>最も遅延の大きかった</w:t>
      </w:r>
      <w:r w:rsidR="003D09F7">
        <w:rPr>
          <w:rFonts w:ascii="Times New Roman" w:hAnsi="Times New Roman" w:hint="eastAsia"/>
          <w:color w:val="000000" w:themeColor="text1"/>
          <w:sz w:val="20"/>
          <w:szCs w:val="20"/>
        </w:rPr>
        <w:t>下方</w:t>
      </w:r>
      <w:r w:rsidR="00893593">
        <w:rPr>
          <w:rFonts w:ascii="Times New Roman" w:hAnsi="Times New Roman" w:hint="eastAsia"/>
          <w:color w:val="000000" w:themeColor="text1"/>
          <w:sz w:val="20"/>
          <w:szCs w:val="20"/>
        </w:rPr>
        <w:t>ターゲット</w:t>
      </w:r>
      <w:r w:rsidRPr="005061D0">
        <w:rPr>
          <w:rFonts w:ascii="Times New Roman" w:hAnsi="Times New Roman"/>
          <w:color w:val="000000" w:themeColor="text1"/>
          <w:sz w:val="20"/>
          <w:szCs w:val="20"/>
        </w:rPr>
        <w:t>において</w:t>
      </w:r>
      <w:r w:rsidR="0070601F">
        <w:rPr>
          <w:rFonts w:ascii="Times New Roman" w:hAnsi="Times New Roman"/>
          <w:color w:val="000000" w:themeColor="text1"/>
          <w:sz w:val="20"/>
          <w:szCs w:val="20"/>
        </w:rPr>
        <w:t>,</w:t>
      </w:r>
      <w:r w:rsidRPr="005061D0">
        <w:rPr>
          <w:rFonts w:ascii="Times New Roman" w:hAnsi="Times New Roman"/>
          <w:color w:val="000000" w:themeColor="text1"/>
          <w:sz w:val="20"/>
          <w:szCs w:val="20"/>
        </w:rPr>
        <w:t>初回（</w:t>
      </w:r>
      <w:r w:rsidRPr="005061D0">
        <w:rPr>
          <w:rFonts w:ascii="Times New Roman" w:hAnsi="Times New Roman"/>
          <w:color w:val="000000" w:themeColor="text1"/>
          <w:sz w:val="20"/>
          <w:szCs w:val="20"/>
        </w:rPr>
        <w:t>1.34</w:t>
      </w:r>
      <w:del w:id="185" w:author="作成者">
        <w:r w:rsidRPr="005061D0" w:rsidDel="00DF5313">
          <w:rPr>
            <w:rFonts w:ascii="Times New Roman" w:hAnsi="Times New Roman"/>
            <w:color w:val="000000" w:themeColor="text1"/>
            <w:sz w:val="20"/>
            <w:szCs w:val="20"/>
          </w:rPr>
          <w:delText>4</w:delText>
        </w:r>
      </w:del>
      <w:r w:rsidRPr="005061D0">
        <w:rPr>
          <w:rFonts w:ascii="Times New Roman" w:hAnsi="Times New Roman"/>
          <w:color w:val="000000" w:themeColor="text1"/>
          <w:sz w:val="20"/>
          <w:szCs w:val="20"/>
        </w:rPr>
        <w:t xml:space="preserve"> s</w:t>
      </w:r>
      <w:r w:rsidRPr="005061D0">
        <w:rPr>
          <w:rFonts w:ascii="Times New Roman" w:hAnsi="Times New Roman"/>
          <w:color w:val="000000" w:themeColor="text1"/>
          <w:sz w:val="20"/>
          <w:szCs w:val="20"/>
        </w:rPr>
        <w:t>）から</w:t>
      </w:r>
      <w:r w:rsidRPr="005061D0">
        <w:rPr>
          <w:rFonts w:ascii="Times New Roman" w:hAnsi="Times New Roman"/>
          <w:color w:val="000000" w:themeColor="text1"/>
          <w:sz w:val="20"/>
          <w:szCs w:val="20"/>
        </w:rPr>
        <w:t>2</w:t>
      </w:r>
      <w:r w:rsidRPr="005061D0">
        <w:rPr>
          <w:rFonts w:ascii="Times New Roman" w:hAnsi="Times New Roman"/>
          <w:color w:val="000000" w:themeColor="text1"/>
          <w:sz w:val="20"/>
          <w:szCs w:val="20"/>
        </w:rPr>
        <w:t>回目（</w:t>
      </w:r>
      <w:r w:rsidRPr="005061D0">
        <w:rPr>
          <w:rFonts w:ascii="Times New Roman" w:hAnsi="Times New Roman"/>
          <w:color w:val="000000" w:themeColor="text1"/>
          <w:sz w:val="20"/>
          <w:szCs w:val="20"/>
        </w:rPr>
        <w:t>1.1</w:t>
      </w:r>
      <w:ins w:id="186" w:author="作成者">
        <w:r w:rsidR="008D7C25">
          <w:rPr>
            <w:rFonts w:ascii="Times New Roman" w:hAnsi="Times New Roman"/>
            <w:color w:val="000000" w:themeColor="text1"/>
            <w:sz w:val="20"/>
            <w:szCs w:val="20"/>
          </w:rPr>
          <w:t>4</w:t>
        </w:r>
      </w:ins>
      <w:del w:id="187" w:author="作成者">
        <w:r w:rsidRPr="005061D0" w:rsidDel="008D7C25">
          <w:rPr>
            <w:rFonts w:ascii="Times New Roman" w:hAnsi="Times New Roman"/>
            <w:color w:val="000000" w:themeColor="text1"/>
            <w:sz w:val="20"/>
            <w:szCs w:val="20"/>
          </w:rPr>
          <w:delText>37</w:delText>
        </w:r>
      </w:del>
      <w:r w:rsidRPr="005061D0">
        <w:rPr>
          <w:rFonts w:ascii="Times New Roman" w:hAnsi="Times New Roman"/>
          <w:color w:val="000000" w:themeColor="text1"/>
          <w:sz w:val="20"/>
          <w:szCs w:val="20"/>
        </w:rPr>
        <w:t xml:space="preserve"> s</w:t>
      </w:r>
      <w:r w:rsidRPr="005061D0">
        <w:rPr>
          <w:rFonts w:ascii="Times New Roman" w:hAnsi="Times New Roman"/>
          <w:color w:val="000000" w:themeColor="text1"/>
          <w:sz w:val="20"/>
          <w:szCs w:val="20"/>
        </w:rPr>
        <w:t>）にかけて平均値が約</w:t>
      </w:r>
      <w:r w:rsidRPr="005061D0">
        <w:rPr>
          <w:rFonts w:ascii="Times New Roman" w:hAnsi="Times New Roman"/>
          <w:color w:val="000000" w:themeColor="text1"/>
          <w:sz w:val="20"/>
          <w:szCs w:val="20"/>
        </w:rPr>
        <w:t>0.2 s</w:t>
      </w:r>
      <w:r w:rsidRPr="005061D0">
        <w:rPr>
          <w:rFonts w:ascii="Times New Roman" w:hAnsi="Times New Roman"/>
          <w:color w:val="000000" w:themeColor="text1"/>
          <w:sz w:val="20"/>
          <w:szCs w:val="20"/>
        </w:rPr>
        <w:t>短縮しており</w:t>
      </w:r>
      <w:r w:rsidR="0070601F">
        <w:rPr>
          <w:rFonts w:ascii="Times New Roman" w:hAnsi="Times New Roman"/>
          <w:color w:val="000000" w:themeColor="text1"/>
          <w:sz w:val="20"/>
          <w:szCs w:val="20"/>
        </w:rPr>
        <w:t>,</w:t>
      </w:r>
      <w:r w:rsidRPr="005061D0">
        <w:rPr>
          <w:rFonts w:ascii="Times New Roman" w:hAnsi="Times New Roman"/>
          <w:color w:val="000000" w:themeColor="text1"/>
          <w:sz w:val="20"/>
          <w:szCs w:val="20"/>
        </w:rPr>
        <w:t>困難な領域ほど反復による改善幅が大きくなる可能性が示された</w:t>
      </w:r>
      <w:r w:rsidR="008D61B2">
        <w:rPr>
          <w:rFonts w:ascii="Times New Roman" w:hAnsi="Times New Roman"/>
          <w:color w:val="000000" w:themeColor="text1"/>
          <w:sz w:val="20"/>
          <w:szCs w:val="20"/>
        </w:rPr>
        <w:t>.</w:t>
      </w:r>
    </w:p>
    <w:p w14:paraId="52C31F4D" w14:textId="156CA658" w:rsidR="004D617A" w:rsidRDefault="004D617A" w:rsidP="008462F6">
      <w:pPr>
        <w:ind w:firstLineChars="100" w:firstLine="195"/>
        <w:rPr>
          <w:rFonts w:ascii="Times New Roman" w:hAnsi="Times New Roman"/>
          <w:color w:val="000000" w:themeColor="text1"/>
          <w:sz w:val="20"/>
          <w:szCs w:val="20"/>
        </w:rPr>
      </w:pPr>
    </w:p>
    <w:p w14:paraId="3ED363CB" w14:textId="5DAC5179" w:rsidR="004F523E" w:rsidRDefault="004F523E" w:rsidP="008462F6">
      <w:pPr>
        <w:ind w:firstLineChars="100" w:firstLine="195"/>
        <w:rPr>
          <w:rFonts w:ascii="Times New Roman" w:hAnsi="Times New Roman"/>
          <w:color w:val="000000" w:themeColor="text1"/>
          <w:sz w:val="20"/>
          <w:szCs w:val="20"/>
        </w:rPr>
      </w:pPr>
      <w:r>
        <w:rPr>
          <w:rFonts w:ascii="Times New Roman" w:hAnsi="Times New Roman" w:hint="eastAsia"/>
          <w:color w:val="000000" w:themeColor="text1"/>
          <w:sz w:val="20"/>
          <w:szCs w:val="20"/>
        </w:rPr>
        <w:t>取得した頭部回転角を用いて</w:t>
      </w:r>
      <w:r w:rsidR="0070601F">
        <w:rPr>
          <w:rFonts w:ascii="Times New Roman" w:hAnsi="Times New Roman" w:hint="eastAsia"/>
          <w:color w:val="000000" w:themeColor="text1"/>
          <w:sz w:val="20"/>
          <w:szCs w:val="20"/>
        </w:rPr>
        <w:t>,</w:t>
      </w:r>
      <w:r>
        <w:rPr>
          <w:rFonts w:ascii="Times New Roman" w:hAnsi="Times New Roman" w:hint="eastAsia"/>
          <w:color w:val="000000" w:themeColor="text1"/>
          <w:sz w:val="20"/>
          <w:szCs w:val="20"/>
        </w:rPr>
        <w:t>頭部回転量</w:t>
      </w:r>
      <w:r w:rsidR="00F212CA" w:rsidRPr="004F523E">
        <w:rPr>
          <w:rFonts w:ascii="Times New Roman" w:hAnsi="Times New Roman"/>
          <w:color w:val="000000" w:themeColor="text1"/>
          <w:sz w:val="20"/>
          <w:szCs w:val="20"/>
        </w:rPr>
        <w:t>（</w:t>
      </w:r>
      <w:r w:rsidR="00F212CA" w:rsidRPr="004F523E">
        <w:rPr>
          <w:rFonts w:ascii="Times New Roman" w:hAnsi="Times New Roman"/>
          <w:color w:val="000000" w:themeColor="text1"/>
          <w:sz w:val="20"/>
          <w:szCs w:val="20"/>
        </w:rPr>
        <w:t>Head Rotation Magnitude</w:t>
      </w:r>
      <w:r w:rsidR="00F212CA" w:rsidRPr="004F523E">
        <w:rPr>
          <w:rFonts w:ascii="Times New Roman" w:hAnsi="Times New Roman"/>
          <w:color w:val="000000" w:themeColor="text1"/>
          <w:sz w:val="20"/>
          <w:szCs w:val="20"/>
        </w:rPr>
        <w:t>）</w:t>
      </w:r>
      <w:r>
        <w:rPr>
          <w:rFonts w:ascii="Times New Roman" w:hAnsi="Times New Roman" w:hint="eastAsia"/>
          <w:color w:val="000000" w:themeColor="text1"/>
          <w:sz w:val="20"/>
          <w:szCs w:val="20"/>
        </w:rPr>
        <w:t>を</w:t>
      </w:r>
      <w:commentRangeStart w:id="188"/>
      <w:r w:rsidR="004478A6">
        <w:rPr>
          <w:rFonts w:ascii="Times New Roman" w:hAnsi="Times New Roman" w:hint="eastAsia"/>
          <w:color w:val="000000" w:themeColor="text1"/>
          <w:sz w:val="20"/>
          <w:szCs w:val="20"/>
        </w:rPr>
        <w:t>式</w:t>
      </w:r>
      <w:r w:rsidR="004478A6">
        <w:rPr>
          <w:rFonts w:ascii="Times New Roman" w:hAnsi="Times New Roman" w:hint="eastAsia"/>
          <w:color w:val="000000" w:themeColor="text1"/>
          <w:sz w:val="20"/>
          <w:szCs w:val="20"/>
        </w:rPr>
        <w:t>(</w:t>
      </w:r>
      <w:r w:rsidR="004478A6">
        <w:rPr>
          <w:rFonts w:ascii="Times New Roman" w:hAnsi="Times New Roman"/>
          <w:color w:val="000000" w:themeColor="text1"/>
          <w:sz w:val="20"/>
          <w:szCs w:val="20"/>
        </w:rPr>
        <w:t>3)</w:t>
      </w:r>
      <w:commentRangeEnd w:id="188"/>
      <w:r w:rsidR="004478A6">
        <w:rPr>
          <w:rStyle w:val="aff6"/>
        </w:rPr>
        <w:commentReference w:id="188"/>
      </w:r>
      <w:r>
        <w:rPr>
          <w:rFonts w:ascii="Times New Roman" w:hAnsi="Times New Roman" w:hint="eastAsia"/>
          <w:color w:val="000000" w:themeColor="text1"/>
          <w:sz w:val="20"/>
          <w:szCs w:val="20"/>
        </w:rPr>
        <w:t>のように定義した</w:t>
      </w:r>
      <w:r w:rsidR="008D61B2">
        <w:rPr>
          <w:rFonts w:ascii="Times New Roman" w:hAnsi="Times New Roman" w:hint="eastAsia"/>
          <w:color w:val="000000" w:themeColor="text1"/>
          <w:sz w:val="20"/>
          <w:szCs w:val="20"/>
        </w:rPr>
        <w:t>.</w:t>
      </w:r>
      <w:r w:rsidR="00AB199D" w:rsidRPr="00AB199D">
        <w:rPr>
          <w:rFonts w:ascii="Times New Roman" w:hAnsi="Times New Roman"/>
          <w:color w:val="000000" w:themeColor="text1"/>
          <w:sz w:val="20"/>
          <w:szCs w:val="20"/>
        </w:rPr>
        <w:t>ここで</w:t>
      </w:r>
      <w:r w:rsidR="0070601F">
        <w:rPr>
          <w:rFonts w:ascii="Times New Roman" w:hAnsi="Times New Roman"/>
          <w:color w:val="000000" w:themeColor="text1"/>
          <w:sz w:val="20"/>
          <w:szCs w:val="20"/>
        </w:rPr>
        <w:t>,</w:t>
      </w:r>
      <w:r w:rsidR="00AB199D" w:rsidRPr="00AB199D">
        <w:rPr>
          <w:rFonts w:ascii="Times New Roman" w:hAnsi="Times New Roman"/>
          <w:color w:val="000000" w:themeColor="text1"/>
          <w:sz w:val="20"/>
          <w:szCs w:val="20"/>
        </w:rPr>
        <w:t xml:space="preserve">X,Y,Z </w:t>
      </w:r>
      <w:r w:rsidR="00AB199D" w:rsidRPr="00AB199D">
        <w:rPr>
          <w:rFonts w:ascii="Times New Roman" w:hAnsi="Times New Roman"/>
          <w:color w:val="000000" w:themeColor="text1"/>
          <w:sz w:val="20"/>
          <w:szCs w:val="20"/>
        </w:rPr>
        <w:t>はそれぞれ</w:t>
      </w:r>
      <w:r w:rsidR="0052286D" w:rsidRPr="00A45246">
        <w:rPr>
          <w:rFonts w:ascii="Times New Roman" w:hAnsi="Times New Roman" w:hint="eastAsia"/>
          <w:color w:val="000000" w:themeColor="text1"/>
          <w:sz w:val="20"/>
          <w:szCs w:val="20"/>
        </w:rPr>
        <w:t>ヘッドマウントディスプレイ</w:t>
      </w:r>
      <w:r w:rsidR="0052286D">
        <w:rPr>
          <w:rFonts w:ascii="Times New Roman" w:hAnsi="Times New Roman"/>
          <w:color w:val="000000" w:themeColor="text1"/>
          <w:sz w:val="20"/>
          <w:szCs w:val="20"/>
        </w:rPr>
        <w:t>(</w:t>
      </w:r>
      <w:r w:rsidR="00AB199D" w:rsidRPr="00AB199D">
        <w:rPr>
          <w:rFonts w:ascii="Times New Roman" w:hAnsi="Times New Roman"/>
          <w:color w:val="000000" w:themeColor="text1"/>
          <w:sz w:val="20"/>
          <w:szCs w:val="20"/>
        </w:rPr>
        <w:t>HMD</w:t>
      </w:r>
      <w:r w:rsidR="0052286D">
        <w:rPr>
          <w:rFonts w:ascii="Times New Roman" w:hAnsi="Times New Roman"/>
          <w:color w:val="000000" w:themeColor="text1"/>
          <w:sz w:val="20"/>
          <w:szCs w:val="20"/>
        </w:rPr>
        <w:t>)</w:t>
      </w:r>
      <w:r w:rsidR="00AB199D" w:rsidRPr="00AB199D">
        <w:rPr>
          <w:rFonts w:ascii="Times New Roman" w:hAnsi="Times New Roman"/>
          <w:color w:val="000000" w:themeColor="text1"/>
          <w:sz w:val="20"/>
          <w:szCs w:val="20"/>
        </w:rPr>
        <w:t>の各軸まわりの回転角の合計値である</w:t>
      </w:r>
      <w:r w:rsidR="008D61B2">
        <w:rPr>
          <w:rFonts w:ascii="Times New Roman" w:hAnsi="Times New Roman" w:hint="eastAsia"/>
          <w:color w:val="000000" w:themeColor="text1"/>
          <w:sz w:val="20"/>
          <w:szCs w:val="20"/>
        </w:rPr>
        <w:t>.</w:t>
      </w:r>
    </w:p>
    <w:p w14:paraId="3D0D6AF1" w14:textId="42F0F0BB" w:rsidR="004F523E" w:rsidRPr="004F523E" w:rsidRDefault="00FE1934" w:rsidP="004F523E">
      <m:oMath>
        <m:r>
          <m:rPr>
            <m:sty m:val="p"/>
          </m:rPr>
          <w:rPr>
            <w:rFonts w:ascii="Cambria Math" w:hAnsi="Cambria Math"/>
            <w:color w:val="000000" w:themeColor="text1"/>
            <w:sz w:val="20"/>
            <w:szCs w:val="20"/>
          </w:rPr>
          <m:t>Head Rotation Magnitude</m:t>
        </m:r>
        <m:r>
          <w:rPr>
            <w:rFonts w:ascii="Cambria Math" w:hAnsi="Cambria Math"/>
          </w:rPr>
          <m:t xml:space="preserve"> = </m:t>
        </m:r>
        <m:rad>
          <m:radPr>
            <m:degHide m:val="1"/>
            <m:ctrlPr>
              <w:rPr>
                <w:rFonts w:ascii="Cambria Math" w:hAnsi="Cambria Math"/>
                <w:i/>
                <w:sz w:val="19"/>
                <w:szCs w:val="18"/>
              </w:rPr>
            </m:ctrlPr>
          </m:radPr>
          <m:deg/>
          <m:e>
            <m:sSup>
              <m:sSupPr>
                <m:ctrlPr>
                  <w:rPr>
                    <w:rFonts w:ascii="Cambria Math" w:hAnsi="Cambria Math"/>
                    <w:i/>
                    <w:sz w:val="19"/>
                    <w:szCs w:val="18"/>
                  </w:rPr>
                </m:ctrlPr>
              </m:sSupPr>
              <m:e>
                <m:r>
                  <w:rPr>
                    <w:rFonts w:ascii="Cambria Math" w:hAnsi="Cambria Math"/>
                  </w:rPr>
                  <m:t>X</m:t>
                </m:r>
              </m:e>
              <m:sup>
                <m:r>
                  <w:rPr>
                    <w:rFonts w:ascii="Cambria Math" w:hAnsi="Cambria Math"/>
                  </w:rPr>
                  <m:t>2</m:t>
                </m:r>
              </m:sup>
            </m:sSup>
            <m:r>
              <w:rPr>
                <w:rFonts w:ascii="Cambria Math" w:hAnsi="Cambria Math"/>
              </w:rPr>
              <m:t xml:space="preserve"> + </m:t>
            </m:r>
            <m:sSup>
              <m:sSupPr>
                <m:ctrlPr>
                  <w:rPr>
                    <w:rFonts w:ascii="Cambria Math" w:hAnsi="Cambria Math"/>
                    <w:i/>
                    <w:sz w:val="19"/>
                    <w:szCs w:val="18"/>
                  </w:rPr>
                </m:ctrlPr>
              </m:sSupPr>
              <m:e>
                <m:r>
                  <w:rPr>
                    <w:rFonts w:ascii="Cambria Math" w:hAnsi="Cambria Math"/>
                  </w:rPr>
                  <m:t>Y</m:t>
                </m:r>
              </m:e>
              <m:sup>
                <m:r>
                  <w:rPr>
                    <w:rFonts w:ascii="Cambria Math" w:hAnsi="Cambria Math"/>
                  </w:rPr>
                  <m:t>2</m:t>
                </m:r>
              </m:sup>
            </m:sSup>
            <m:r>
              <w:rPr>
                <w:rFonts w:ascii="Cambria Math" w:hAnsi="Cambria Math"/>
              </w:rPr>
              <m:t xml:space="preserve"> + </m:t>
            </m:r>
            <m:sSup>
              <m:sSupPr>
                <m:ctrlPr>
                  <w:rPr>
                    <w:rFonts w:ascii="Cambria Math" w:hAnsi="Cambria Math"/>
                    <w:i/>
                    <w:sz w:val="19"/>
                    <w:szCs w:val="18"/>
                  </w:rPr>
                </m:ctrlPr>
              </m:sSupPr>
              <m:e>
                <m:r>
                  <w:rPr>
                    <w:rFonts w:ascii="Cambria Math" w:hAnsi="Cambria Math"/>
                  </w:rPr>
                  <m:t>Z</m:t>
                </m:r>
              </m:e>
              <m:sup>
                <m:r>
                  <w:rPr>
                    <w:rFonts w:ascii="Cambria Math" w:hAnsi="Cambria Math"/>
                  </w:rPr>
                  <m:t>2</m:t>
                </m:r>
              </m:sup>
            </m:sSup>
          </m:e>
        </m:rad>
      </m:oMath>
      <w:ins w:id="189" w:author="作成者">
        <w:r w:rsidR="00A22644">
          <w:rPr>
            <w:sz w:val="19"/>
            <w:szCs w:val="18"/>
          </w:rPr>
          <w:t xml:space="preserve">   (3)</w:t>
        </w:r>
      </w:ins>
    </w:p>
    <w:p w14:paraId="55E4D639" w14:textId="13786A90" w:rsidR="00D8303B" w:rsidRDefault="004F523E" w:rsidP="00D8303B">
      <w:pPr>
        <w:ind w:firstLineChars="100" w:firstLine="195"/>
        <w:rPr>
          <w:ins w:id="190" w:author="作成者"/>
          <w:rFonts w:ascii="Times New Roman" w:hAnsi="Times New Roman"/>
          <w:color w:val="000000" w:themeColor="text1"/>
          <w:sz w:val="20"/>
          <w:szCs w:val="20"/>
        </w:rPr>
      </w:pPr>
      <w:r w:rsidRPr="004F523E">
        <w:rPr>
          <w:rFonts w:ascii="Times New Roman" w:hAnsi="Times New Roman"/>
          <w:color w:val="000000" w:themeColor="text1"/>
          <w:sz w:val="20"/>
          <w:szCs w:val="20"/>
        </w:rPr>
        <w:t>平均回転量は</w:t>
      </w:r>
      <w:r w:rsidR="0070601F">
        <w:rPr>
          <w:rFonts w:ascii="Times New Roman" w:hAnsi="Times New Roman"/>
          <w:color w:val="000000" w:themeColor="text1"/>
          <w:sz w:val="20"/>
          <w:szCs w:val="20"/>
        </w:rPr>
        <w:t>,</w:t>
      </w:r>
      <w:r w:rsidRPr="004F523E">
        <w:rPr>
          <w:rFonts w:ascii="Times New Roman" w:hAnsi="Times New Roman"/>
          <w:color w:val="000000" w:themeColor="text1"/>
          <w:sz w:val="20"/>
          <w:szCs w:val="20"/>
        </w:rPr>
        <w:t>仰臥位で</w:t>
      </w:r>
      <w:r w:rsidRPr="004F523E">
        <w:rPr>
          <w:rFonts w:ascii="Times New Roman" w:hAnsi="Times New Roman"/>
          <w:color w:val="000000" w:themeColor="text1"/>
          <w:sz w:val="20"/>
          <w:szCs w:val="20"/>
        </w:rPr>
        <w:t xml:space="preserve"> 13.45</w:t>
      </w:r>
      <w:r w:rsidR="007D318A">
        <w:rPr>
          <w:rFonts w:ascii="Times New Roman" w:hAnsi="Times New Roman"/>
          <w:color w:val="000000" w:themeColor="text1"/>
          <w:sz w:val="20"/>
          <w:szCs w:val="20"/>
        </w:rPr>
        <w:t xml:space="preserve"> </w:t>
      </w:r>
      <w:r w:rsidRPr="004F523E">
        <w:rPr>
          <w:rFonts w:ascii="Times New Roman" w:hAnsi="Times New Roman"/>
          <w:color w:val="000000" w:themeColor="text1"/>
          <w:sz w:val="20"/>
          <w:szCs w:val="20"/>
        </w:rPr>
        <w:t>°</w:t>
      </w:r>
      <w:r w:rsidR="0070601F">
        <w:rPr>
          <w:rFonts w:ascii="Times New Roman" w:hAnsi="Times New Roman"/>
          <w:color w:val="000000" w:themeColor="text1"/>
          <w:sz w:val="20"/>
          <w:szCs w:val="20"/>
        </w:rPr>
        <w:t>,</w:t>
      </w:r>
      <w:r w:rsidRPr="004F523E">
        <w:rPr>
          <w:rFonts w:ascii="Times New Roman" w:hAnsi="Times New Roman"/>
          <w:color w:val="000000" w:themeColor="text1"/>
          <w:sz w:val="20"/>
          <w:szCs w:val="20"/>
        </w:rPr>
        <w:t>半座位で</w:t>
      </w:r>
      <w:r w:rsidRPr="004F523E">
        <w:rPr>
          <w:rFonts w:ascii="Times New Roman" w:hAnsi="Times New Roman"/>
          <w:color w:val="000000" w:themeColor="text1"/>
          <w:sz w:val="20"/>
          <w:szCs w:val="20"/>
        </w:rPr>
        <w:t xml:space="preserve"> 17.14</w:t>
      </w:r>
      <w:r w:rsidR="007D318A">
        <w:rPr>
          <w:rFonts w:ascii="Times New Roman" w:hAnsi="Times New Roman"/>
          <w:color w:val="000000" w:themeColor="text1"/>
          <w:sz w:val="20"/>
          <w:szCs w:val="20"/>
        </w:rPr>
        <w:t xml:space="preserve"> </w:t>
      </w:r>
      <w:r w:rsidRPr="004F523E">
        <w:rPr>
          <w:rFonts w:ascii="Times New Roman" w:hAnsi="Times New Roman"/>
          <w:color w:val="000000" w:themeColor="text1"/>
          <w:sz w:val="20"/>
          <w:szCs w:val="20"/>
        </w:rPr>
        <w:t>°</w:t>
      </w:r>
      <w:r w:rsidR="0070601F">
        <w:rPr>
          <w:rFonts w:ascii="Times New Roman" w:hAnsi="Times New Roman"/>
          <w:color w:val="000000" w:themeColor="text1"/>
          <w:sz w:val="20"/>
          <w:szCs w:val="20"/>
        </w:rPr>
        <w:t>,</w:t>
      </w:r>
      <w:r w:rsidRPr="004F523E">
        <w:rPr>
          <w:rFonts w:ascii="Times New Roman" w:hAnsi="Times New Roman"/>
          <w:color w:val="000000" w:themeColor="text1"/>
          <w:sz w:val="20"/>
          <w:szCs w:val="20"/>
        </w:rPr>
        <w:t>座位で</w:t>
      </w:r>
      <w:r w:rsidRPr="004F523E">
        <w:rPr>
          <w:rFonts w:ascii="Times New Roman" w:hAnsi="Times New Roman"/>
          <w:color w:val="000000" w:themeColor="text1"/>
          <w:sz w:val="20"/>
          <w:szCs w:val="20"/>
        </w:rPr>
        <w:t xml:space="preserve"> 23.03</w:t>
      </w:r>
      <w:r w:rsidR="007D318A">
        <w:rPr>
          <w:rFonts w:ascii="Times New Roman" w:hAnsi="Times New Roman"/>
          <w:color w:val="000000" w:themeColor="text1"/>
          <w:sz w:val="20"/>
          <w:szCs w:val="20"/>
        </w:rPr>
        <w:t xml:space="preserve"> </w:t>
      </w:r>
      <w:r w:rsidRPr="004F523E">
        <w:rPr>
          <w:rFonts w:ascii="Times New Roman" w:hAnsi="Times New Roman"/>
          <w:color w:val="000000" w:themeColor="text1"/>
          <w:sz w:val="20"/>
          <w:szCs w:val="20"/>
        </w:rPr>
        <w:t>°</w:t>
      </w:r>
      <w:r w:rsidRPr="004F523E">
        <w:rPr>
          <w:rFonts w:ascii="Times New Roman" w:hAnsi="Times New Roman"/>
          <w:color w:val="000000" w:themeColor="text1"/>
          <w:sz w:val="20"/>
          <w:szCs w:val="20"/>
        </w:rPr>
        <w:t>であり</w:t>
      </w:r>
      <w:r w:rsidRPr="004F523E">
        <w:rPr>
          <w:rFonts w:ascii="Times New Roman" w:hAnsi="Times New Roman"/>
          <w:color w:val="000000" w:themeColor="text1"/>
          <w:sz w:val="20"/>
          <w:szCs w:val="20"/>
        </w:rPr>
        <w:t xml:space="preserve"> </w:t>
      </w:r>
      <w:r w:rsidR="0070601F">
        <w:rPr>
          <w:rFonts w:ascii="Times New Roman" w:hAnsi="Times New Roman"/>
          <w:color w:val="000000" w:themeColor="text1"/>
          <w:sz w:val="20"/>
          <w:szCs w:val="20"/>
        </w:rPr>
        <w:t>,</w:t>
      </w:r>
      <w:r w:rsidRPr="004F523E">
        <w:rPr>
          <w:rFonts w:ascii="Times New Roman" w:hAnsi="Times New Roman"/>
          <w:color w:val="000000" w:themeColor="text1"/>
          <w:sz w:val="20"/>
          <w:szCs w:val="20"/>
        </w:rPr>
        <w:t>背中角度が</w:t>
      </w:r>
      <w:r w:rsidR="001B7939">
        <w:rPr>
          <w:rFonts w:ascii="Times New Roman" w:hAnsi="Times New Roman" w:hint="eastAsia"/>
          <w:color w:val="000000" w:themeColor="text1"/>
          <w:sz w:val="20"/>
          <w:szCs w:val="20"/>
        </w:rPr>
        <w:t>座位</w:t>
      </w:r>
      <w:r w:rsidRPr="004F523E">
        <w:rPr>
          <w:rFonts w:ascii="Times New Roman" w:hAnsi="Times New Roman"/>
          <w:color w:val="000000" w:themeColor="text1"/>
          <w:sz w:val="20"/>
          <w:szCs w:val="20"/>
        </w:rPr>
        <w:t>に近づくほど頭部の回旋運動が大きくなる傾向が顕著に現れた</w:t>
      </w:r>
      <w:r w:rsidR="008D61B2">
        <w:rPr>
          <w:rFonts w:ascii="Times New Roman" w:hAnsi="Times New Roman"/>
          <w:color w:val="000000" w:themeColor="text1"/>
          <w:sz w:val="20"/>
          <w:szCs w:val="20"/>
        </w:rPr>
        <w:t>.</w:t>
      </w:r>
      <w:r w:rsidRPr="004F523E">
        <w:rPr>
          <w:rFonts w:ascii="Times New Roman" w:hAnsi="Times New Roman"/>
          <w:color w:val="000000" w:themeColor="text1"/>
          <w:sz w:val="20"/>
          <w:szCs w:val="20"/>
        </w:rPr>
        <w:t>Welch</w:t>
      </w:r>
      <w:r w:rsidRPr="004F523E">
        <w:rPr>
          <w:rFonts w:ascii="Times New Roman" w:hAnsi="Times New Roman"/>
          <w:color w:val="000000" w:themeColor="text1"/>
          <w:sz w:val="20"/>
          <w:szCs w:val="20"/>
        </w:rPr>
        <w:t>の</w:t>
      </w:r>
      <w:r w:rsidRPr="004F523E">
        <w:rPr>
          <w:rFonts w:ascii="Times New Roman" w:hAnsi="Times New Roman"/>
          <w:color w:val="000000" w:themeColor="text1"/>
          <w:sz w:val="20"/>
          <w:szCs w:val="20"/>
        </w:rPr>
        <w:t>t</w:t>
      </w:r>
      <w:r w:rsidRPr="004F523E">
        <w:rPr>
          <w:rFonts w:ascii="Times New Roman" w:hAnsi="Times New Roman"/>
          <w:color w:val="000000" w:themeColor="text1"/>
          <w:sz w:val="20"/>
          <w:szCs w:val="20"/>
        </w:rPr>
        <w:t>検定の結果</w:t>
      </w:r>
      <w:r w:rsidR="0070601F">
        <w:rPr>
          <w:rFonts w:ascii="Times New Roman" w:hAnsi="Times New Roman"/>
          <w:color w:val="000000" w:themeColor="text1"/>
          <w:sz w:val="20"/>
          <w:szCs w:val="20"/>
        </w:rPr>
        <w:t>,</w:t>
      </w:r>
      <w:r w:rsidRPr="004F523E">
        <w:rPr>
          <w:rFonts w:ascii="Times New Roman" w:hAnsi="Times New Roman"/>
          <w:color w:val="000000" w:themeColor="text1"/>
          <w:sz w:val="20"/>
          <w:szCs w:val="20"/>
        </w:rPr>
        <w:t>すべての条件間で極めて高い有意差が認められた（仰臥位</w:t>
      </w:r>
      <w:r w:rsidRPr="004F523E">
        <w:rPr>
          <w:rFonts w:ascii="Times New Roman" w:hAnsi="Times New Roman"/>
          <w:color w:val="000000" w:themeColor="text1"/>
          <w:sz w:val="20"/>
          <w:szCs w:val="20"/>
        </w:rPr>
        <w:t>-</w:t>
      </w:r>
      <w:r w:rsidRPr="004F523E">
        <w:rPr>
          <w:rFonts w:ascii="Times New Roman" w:hAnsi="Times New Roman"/>
          <w:color w:val="000000" w:themeColor="text1"/>
          <w:sz w:val="20"/>
          <w:szCs w:val="20"/>
        </w:rPr>
        <w:t>半座位：</w:t>
      </w:r>
      <w:r w:rsidRPr="004F523E">
        <w:rPr>
          <w:rFonts w:ascii="Times New Roman" w:hAnsi="Times New Roman"/>
          <w:color w:val="000000" w:themeColor="text1"/>
          <w:sz w:val="20"/>
          <w:szCs w:val="20"/>
        </w:rPr>
        <w:t>p</w:t>
      </w:r>
      <w:r w:rsidR="00D116B2">
        <w:rPr>
          <w:rFonts w:ascii="Times New Roman" w:hAnsi="Times New Roman"/>
          <w:color w:val="000000" w:themeColor="text1"/>
          <w:sz w:val="20"/>
          <w:szCs w:val="20"/>
        </w:rPr>
        <w:t xml:space="preserve"> </w:t>
      </w:r>
      <w:r w:rsidRPr="004F523E">
        <w:rPr>
          <w:rFonts w:ascii="Times New Roman" w:hAnsi="Times New Roman"/>
          <w:color w:val="000000" w:themeColor="text1"/>
          <w:sz w:val="20"/>
          <w:szCs w:val="20"/>
        </w:rPr>
        <w:t>=</w:t>
      </w:r>
      <w:r w:rsidR="00D116B2">
        <w:rPr>
          <w:rFonts w:ascii="Times New Roman" w:hAnsi="Times New Roman"/>
          <w:color w:val="000000" w:themeColor="text1"/>
          <w:sz w:val="20"/>
          <w:szCs w:val="20"/>
        </w:rPr>
        <w:t xml:space="preserve"> </w:t>
      </w:r>
      <w:r w:rsidRPr="004F523E">
        <w:rPr>
          <w:rFonts w:ascii="Times New Roman" w:hAnsi="Times New Roman"/>
          <w:color w:val="000000" w:themeColor="text1"/>
          <w:sz w:val="20"/>
          <w:szCs w:val="20"/>
        </w:rPr>
        <w:t>0.0001</w:t>
      </w:r>
      <w:r w:rsidR="0070601F">
        <w:rPr>
          <w:rFonts w:ascii="Times New Roman" w:hAnsi="Times New Roman"/>
          <w:color w:val="000000" w:themeColor="text1"/>
          <w:sz w:val="20"/>
          <w:szCs w:val="20"/>
        </w:rPr>
        <w:t>,</w:t>
      </w:r>
      <w:r w:rsidRPr="004F523E">
        <w:rPr>
          <w:rFonts w:ascii="Times New Roman" w:hAnsi="Times New Roman"/>
          <w:color w:val="000000" w:themeColor="text1"/>
          <w:sz w:val="20"/>
          <w:szCs w:val="20"/>
        </w:rPr>
        <w:t>仰臥位</w:t>
      </w:r>
      <w:r w:rsidRPr="004F523E">
        <w:rPr>
          <w:rFonts w:ascii="Times New Roman" w:hAnsi="Times New Roman"/>
          <w:color w:val="000000" w:themeColor="text1"/>
          <w:sz w:val="20"/>
          <w:szCs w:val="20"/>
        </w:rPr>
        <w:t>-</w:t>
      </w:r>
      <w:r w:rsidRPr="004F523E">
        <w:rPr>
          <w:rFonts w:ascii="Times New Roman" w:hAnsi="Times New Roman"/>
          <w:color w:val="000000" w:themeColor="text1"/>
          <w:sz w:val="20"/>
          <w:szCs w:val="20"/>
        </w:rPr>
        <w:t>座位：</w:t>
      </w:r>
      <w:r w:rsidRPr="004F523E">
        <w:rPr>
          <w:rFonts w:ascii="Times New Roman" w:hAnsi="Times New Roman"/>
          <w:color w:val="000000" w:themeColor="text1"/>
          <w:sz w:val="20"/>
          <w:szCs w:val="20"/>
        </w:rPr>
        <w:t>p</w:t>
      </w:r>
      <w:r w:rsidR="00D116B2">
        <w:rPr>
          <w:rFonts w:ascii="Times New Roman" w:hAnsi="Times New Roman"/>
          <w:color w:val="000000" w:themeColor="text1"/>
          <w:sz w:val="20"/>
          <w:szCs w:val="20"/>
        </w:rPr>
        <w:t xml:space="preserve"> </w:t>
      </w:r>
      <w:r w:rsidRPr="004F523E">
        <w:rPr>
          <w:rFonts w:ascii="Times New Roman" w:hAnsi="Times New Roman"/>
          <w:color w:val="000000" w:themeColor="text1"/>
          <w:sz w:val="20"/>
          <w:szCs w:val="20"/>
        </w:rPr>
        <w:t>=</w:t>
      </w:r>
      <w:r w:rsidR="00D116B2">
        <w:rPr>
          <w:rFonts w:ascii="Times New Roman" w:hAnsi="Times New Roman"/>
          <w:color w:val="000000" w:themeColor="text1"/>
          <w:sz w:val="20"/>
          <w:szCs w:val="20"/>
        </w:rPr>
        <w:t xml:space="preserve"> </w:t>
      </w:r>
      <w:r w:rsidRPr="004F523E">
        <w:rPr>
          <w:rFonts w:ascii="Times New Roman" w:hAnsi="Times New Roman"/>
          <w:color w:val="000000" w:themeColor="text1"/>
          <w:sz w:val="20"/>
          <w:szCs w:val="20"/>
        </w:rPr>
        <w:t>0.0000</w:t>
      </w:r>
      <w:r w:rsidR="0070601F">
        <w:rPr>
          <w:rFonts w:ascii="Times New Roman" w:hAnsi="Times New Roman"/>
          <w:color w:val="000000" w:themeColor="text1"/>
          <w:sz w:val="20"/>
          <w:szCs w:val="20"/>
        </w:rPr>
        <w:t>,</w:t>
      </w:r>
      <w:r w:rsidRPr="004F523E">
        <w:rPr>
          <w:rFonts w:ascii="Times New Roman" w:hAnsi="Times New Roman"/>
          <w:color w:val="000000" w:themeColor="text1"/>
          <w:sz w:val="20"/>
          <w:szCs w:val="20"/>
        </w:rPr>
        <w:t>半座位</w:t>
      </w:r>
      <w:r w:rsidRPr="004F523E">
        <w:rPr>
          <w:rFonts w:ascii="Times New Roman" w:hAnsi="Times New Roman"/>
          <w:color w:val="000000" w:themeColor="text1"/>
          <w:sz w:val="20"/>
          <w:szCs w:val="20"/>
        </w:rPr>
        <w:t>-</w:t>
      </w:r>
      <w:r w:rsidRPr="004F523E">
        <w:rPr>
          <w:rFonts w:ascii="Times New Roman" w:hAnsi="Times New Roman"/>
          <w:color w:val="000000" w:themeColor="text1"/>
          <w:sz w:val="20"/>
          <w:szCs w:val="20"/>
        </w:rPr>
        <w:t>座位：</w:t>
      </w:r>
      <w:r w:rsidRPr="004F523E">
        <w:rPr>
          <w:rFonts w:ascii="Times New Roman" w:hAnsi="Times New Roman"/>
          <w:color w:val="000000" w:themeColor="text1"/>
          <w:sz w:val="20"/>
          <w:szCs w:val="20"/>
        </w:rPr>
        <w:t>p</w:t>
      </w:r>
      <w:r w:rsidR="00D116B2">
        <w:rPr>
          <w:rFonts w:ascii="Times New Roman" w:hAnsi="Times New Roman"/>
          <w:color w:val="000000" w:themeColor="text1"/>
          <w:sz w:val="20"/>
          <w:szCs w:val="20"/>
        </w:rPr>
        <w:t xml:space="preserve"> </w:t>
      </w:r>
      <w:r w:rsidRPr="004F523E">
        <w:rPr>
          <w:rFonts w:ascii="Times New Roman" w:hAnsi="Times New Roman"/>
          <w:color w:val="000000" w:themeColor="text1"/>
          <w:sz w:val="20"/>
          <w:szCs w:val="20"/>
        </w:rPr>
        <w:t>=</w:t>
      </w:r>
      <w:r w:rsidR="00D116B2">
        <w:rPr>
          <w:rFonts w:ascii="Times New Roman" w:hAnsi="Times New Roman"/>
          <w:color w:val="000000" w:themeColor="text1"/>
          <w:sz w:val="20"/>
          <w:szCs w:val="20"/>
        </w:rPr>
        <w:t xml:space="preserve"> </w:t>
      </w:r>
      <w:r w:rsidRPr="004F523E">
        <w:rPr>
          <w:rFonts w:ascii="Times New Roman" w:hAnsi="Times New Roman"/>
          <w:color w:val="000000" w:themeColor="text1"/>
          <w:sz w:val="20"/>
          <w:szCs w:val="20"/>
        </w:rPr>
        <w:t>0.0000</w:t>
      </w:r>
      <w:r w:rsidRPr="004F523E">
        <w:rPr>
          <w:rFonts w:ascii="Times New Roman" w:hAnsi="Times New Roman"/>
          <w:color w:val="000000" w:themeColor="text1"/>
          <w:sz w:val="20"/>
          <w:szCs w:val="20"/>
        </w:rPr>
        <w:t>）</w:t>
      </w:r>
      <w:r w:rsidR="008D61B2">
        <w:rPr>
          <w:rFonts w:ascii="Times New Roman" w:hAnsi="Times New Roman"/>
          <w:color w:val="000000" w:themeColor="text1"/>
          <w:sz w:val="20"/>
          <w:szCs w:val="20"/>
        </w:rPr>
        <w:t>.</w:t>
      </w:r>
      <w:r w:rsidRPr="004F523E">
        <w:rPr>
          <w:rFonts w:ascii="Times New Roman" w:hAnsi="Times New Roman"/>
          <w:color w:val="000000" w:themeColor="text1"/>
          <w:sz w:val="20"/>
          <w:szCs w:val="20"/>
        </w:rPr>
        <w:t>特に座位と仰臥位の比較では</w:t>
      </w:r>
      <w:r w:rsidR="0070601F">
        <w:rPr>
          <w:rFonts w:ascii="Times New Roman" w:hAnsi="Times New Roman"/>
          <w:color w:val="000000" w:themeColor="text1"/>
          <w:sz w:val="20"/>
          <w:szCs w:val="20"/>
        </w:rPr>
        <w:t>,</w:t>
      </w:r>
      <w:r w:rsidRPr="004F523E">
        <w:rPr>
          <w:rFonts w:ascii="Times New Roman" w:hAnsi="Times New Roman"/>
          <w:color w:val="000000" w:themeColor="text1"/>
          <w:sz w:val="20"/>
          <w:szCs w:val="20"/>
        </w:rPr>
        <w:t>効果量</w:t>
      </w:r>
      <w:r w:rsidRPr="004F523E">
        <w:rPr>
          <w:rFonts w:ascii="Times New Roman" w:hAnsi="Times New Roman"/>
          <w:color w:val="000000" w:themeColor="text1"/>
          <w:sz w:val="20"/>
          <w:szCs w:val="20"/>
        </w:rPr>
        <w:t>Cohen's d</w:t>
      </w:r>
      <w:r w:rsidRPr="004F523E">
        <w:rPr>
          <w:rFonts w:ascii="Times New Roman" w:hAnsi="Times New Roman"/>
          <w:color w:val="000000" w:themeColor="text1"/>
          <w:sz w:val="20"/>
          <w:szCs w:val="20"/>
        </w:rPr>
        <w:t>が</w:t>
      </w:r>
      <w:r w:rsidRPr="004F523E">
        <w:rPr>
          <w:rFonts w:ascii="Times New Roman" w:hAnsi="Times New Roman"/>
          <w:color w:val="000000" w:themeColor="text1"/>
          <w:sz w:val="20"/>
          <w:szCs w:val="20"/>
        </w:rPr>
        <w:t>0.70</w:t>
      </w:r>
      <w:r w:rsidRPr="004F523E">
        <w:rPr>
          <w:rFonts w:ascii="Times New Roman" w:hAnsi="Times New Roman"/>
          <w:color w:val="000000" w:themeColor="text1"/>
          <w:sz w:val="20"/>
          <w:szCs w:val="20"/>
        </w:rPr>
        <w:t>と大きく</w:t>
      </w:r>
      <w:r w:rsidR="0070601F">
        <w:rPr>
          <w:rFonts w:ascii="Times New Roman" w:hAnsi="Times New Roman"/>
          <w:color w:val="000000" w:themeColor="text1"/>
          <w:sz w:val="20"/>
          <w:szCs w:val="20"/>
        </w:rPr>
        <w:t>,</w:t>
      </w:r>
      <w:r w:rsidR="00F00D11" w:rsidRPr="00F00D11">
        <w:rPr>
          <w:rFonts w:ascii="Times New Roman" w:hAnsi="Times New Roman"/>
          <w:color w:val="000000" w:themeColor="text1"/>
          <w:sz w:val="20"/>
          <w:szCs w:val="20"/>
        </w:rPr>
        <w:t>背中角度</w:t>
      </w:r>
      <w:r w:rsidR="00F00D11">
        <w:rPr>
          <w:rFonts w:ascii="Times New Roman" w:hAnsi="Times New Roman" w:hint="eastAsia"/>
          <w:color w:val="000000" w:themeColor="text1"/>
          <w:sz w:val="20"/>
          <w:szCs w:val="20"/>
        </w:rPr>
        <w:t>が仰臥位に近づくほど</w:t>
      </w:r>
      <w:r w:rsidR="0070601F">
        <w:rPr>
          <w:rFonts w:ascii="Times New Roman" w:hAnsi="Times New Roman"/>
          <w:color w:val="000000" w:themeColor="text1"/>
          <w:sz w:val="20"/>
          <w:szCs w:val="20"/>
        </w:rPr>
        <w:t>,</w:t>
      </w:r>
      <w:r w:rsidRPr="004F523E">
        <w:rPr>
          <w:rFonts w:ascii="Times New Roman" w:hAnsi="Times New Roman"/>
          <w:color w:val="000000" w:themeColor="text1"/>
          <w:sz w:val="20"/>
          <w:szCs w:val="20"/>
        </w:rPr>
        <w:t>ターゲット捕捉を頭部動作ではなく眼球運動で</w:t>
      </w:r>
      <w:r w:rsidR="00F812B7">
        <w:rPr>
          <w:rFonts w:ascii="Times New Roman" w:hAnsi="Times New Roman" w:hint="eastAsia"/>
          <w:color w:val="000000" w:themeColor="text1"/>
          <w:sz w:val="20"/>
          <w:szCs w:val="20"/>
        </w:rPr>
        <w:t>代替</w:t>
      </w:r>
      <w:r w:rsidRPr="004F523E">
        <w:rPr>
          <w:rFonts w:ascii="Times New Roman" w:hAnsi="Times New Roman"/>
          <w:color w:val="000000" w:themeColor="text1"/>
          <w:sz w:val="20"/>
          <w:szCs w:val="20"/>
        </w:rPr>
        <w:t>している可能性が示唆された</w:t>
      </w:r>
      <w:r w:rsidR="008D61B2">
        <w:rPr>
          <w:rFonts w:ascii="Times New Roman" w:hAnsi="Times New Roman"/>
          <w:color w:val="000000" w:themeColor="text1"/>
          <w:sz w:val="20"/>
          <w:szCs w:val="20"/>
        </w:rPr>
        <w:t>.</w:t>
      </w:r>
    </w:p>
    <w:p w14:paraId="7F6637C5" w14:textId="77777777" w:rsidR="0079638C" w:rsidRDefault="0079638C" w:rsidP="00D8303B">
      <w:pPr>
        <w:ind w:firstLineChars="100" w:firstLine="195"/>
        <w:rPr>
          <w:ins w:id="191" w:author="作成者"/>
          <w:rFonts w:ascii="Times New Roman" w:hAnsi="Times New Roman"/>
          <w:color w:val="000000" w:themeColor="text1"/>
          <w:sz w:val="20"/>
          <w:szCs w:val="20"/>
        </w:rPr>
      </w:pPr>
    </w:p>
    <w:p w14:paraId="7F4D5EF8" w14:textId="754BB8BA" w:rsidR="002B11B6" w:rsidRDefault="002B11B6" w:rsidP="002B11B6">
      <w:pPr>
        <w:ind w:firstLineChars="100" w:firstLine="195"/>
        <w:rPr>
          <w:ins w:id="192" w:author="作成者"/>
          <w:rFonts w:ascii="Times New Roman" w:hAnsi="Times New Roman"/>
          <w:color w:val="000000" w:themeColor="text1"/>
          <w:sz w:val="20"/>
          <w:szCs w:val="20"/>
        </w:rPr>
      </w:pPr>
      <w:ins w:id="193" w:author="作成者">
        <w:r w:rsidRPr="002B11B6">
          <w:rPr>
            <w:rFonts w:ascii="Times New Roman" w:hAnsi="Times New Roman" w:hint="eastAsia"/>
            <w:color w:val="000000" w:themeColor="text1"/>
            <w:sz w:val="20"/>
            <w:szCs w:val="20"/>
          </w:rPr>
          <w:t>体位条件ごとの反応時間の平均と標準偏差を図</w:t>
        </w:r>
        <w:r w:rsidRPr="002B11B6">
          <w:rPr>
            <w:rFonts w:ascii="Times New Roman" w:hAnsi="Times New Roman" w:hint="eastAsia"/>
            <w:color w:val="000000" w:themeColor="text1"/>
            <w:sz w:val="20"/>
            <w:szCs w:val="20"/>
          </w:rPr>
          <w:t>3</w:t>
        </w:r>
        <w:r w:rsidRPr="002B11B6">
          <w:rPr>
            <w:rFonts w:ascii="Times New Roman" w:hAnsi="Times New Roman" w:hint="eastAsia"/>
            <w:color w:val="000000" w:themeColor="text1"/>
            <w:sz w:val="20"/>
            <w:szCs w:val="20"/>
          </w:rPr>
          <w:t>に示す</w:t>
        </w:r>
        <w:del w:id="194" w:author="作成者">
          <w:r w:rsidRPr="002B11B6" w:rsidDel="00B434C5">
            <w:rPr>
              <w:rFonts w:ascii="Times New Roman" w:hAnsi="Times New Roman" w:hint="eastAsia"/>
              <w:color w:val="000000" w:themeColor="text1"/>
              <w:sz w:val="20"/>
              <w:szCs w:val="20"/>
            </w:rPr>
            <w:delText>。</w:delText>
          </w:r>
        </w:del>
        <w:r w:rsidR="00B434C5">
          <w:rPr>
            <w:rFonts w:ascii="Times New Roman" w:hAnsi="Times New Roman" w:hint="eastAsia"/>
            <w:color w:val="000000" w:themeColor="text1"/>
            <w:sz w:val="20"/>
            <w:szCs w:val="20"/>
          </w:rPr>
          <w:t>.</w:t>
        </w:r>
        <w:r w:rsidRPr="002B11B6">
          <w:rPr>
            <w:rFonts w:ascii="Times New Roman" w:hAnsi="Times New Roman" w:hint="eastAsia"/>
            <w:color w:val="000000" w:themeColor="text1"/>
            <w:sz w:val="20"/>
            <w:szCs w:val="20"/>
          </w:rPr>
          <w:t>平均値としては半座位が</w:t>
        </w:r>
        <w:del w:id="195" w:author="作成者">
          <w:r w:rsidRPr="002B11B6" w:rsidDel="00DA4E74">
            <w:rPr>
              <w:rFonts w:ascii="Times New Roman" w:hAnsi="Times New Roman" w:hint="eastAsia"/>
              <w:color w:val="000000" w:themeColor="text1"/>
              <w:sz w:val="20"/>
              <w:szCs w:val="20"/>
            </w:rPr>
            <w:delText xml:space="preserve"> </w:delText>
          </w:r>
        </w:del>
        <w:r w:rsidRPr="002B11B6">
          <w:rPr>
            <w:rFonts w:ascii="Times New Roman" w:hAnsi="Times New Roman" w:hint="eastAsia"/>
            <w:color w:val="000000" w:themeColor="text1"/>
            <w:sz w:val="20"/>
            <w:szCs w:val="20"/>
          </w:rPr>
          <w:t>0.88 s</w:t>
        </w:r>
        <w:del w:id="196" w:author="作成者">
          <w:r w:rsidRPr="002B11B6" w:rsidDel="00DA4E74">
            <w:rPr>
              <w:rFonts w:ascii="Times New Roman" w:hAnsi="Times New Roman" w:hint="eastAsia"/>
              <w:color w:val="000000" w:themeColor="text1"/>
              <w:sz w:val="20"/>
              <w:szCs w:val="20"/>
            </w:rPr>
            <w:delText xml:space="preserve"> </w:delText>
          </w:r>
        </w:del>
        <w:r w:rsidRPr="002B11B6">
          <w:rPr>
            <w:rFonts w:ascii="Times New Roman" w:hAnsi="Times New Roman" w:hint="eastAsia"/>
            <w:color w:val="000000" w:themeColor="text1"/>
            <w:sz w:val="20"/>
            <w:szCs w:val="20"/>
          </w:rPr>
          <w:t>と最も短く</w:t>
        </w:r>
        <w:del w:id="197" w:author="作成者">
          <w:r w:rsidRPr="002B11B6" w:rsidDel="00B434C5">
            <w:rPr>
              <w:rFonts w:ascii="Times New Roman" w:hAnsi="Times New Roman" w:hint="eastAsia"/>
              <w:color w:val="000000" w:themeColor="text1"/>
              <w:sz w:val="20"/>
              <w:szCs w:val="20"/>
            </w:rPr>
            <w:delText>、</w:delText>
          </w:r>
        </w:del>
        <w:r w:rsidR="00B434C5">
          <w:rPr>
            <w:rFonts w:ascii="Times New Roman" w:hAnsi="Times New Roman" w:hint="eastAsia"/>
            <w:color w:val="000000" w:themeColor="text1"/>
            <w:sz w:val="20"/>
            <w:szCs w:val="20"/>
          </w:rPr>
          <w:t>,</w:t>
        </w:r>
        <w:r w:rsidRPr="002B11B6">
          <w:rPr>
            <w:rFonts w:ascii="Times New Roman" w:hAnsi="Times New Roman" w:hint="eastAsia"/>
            <w:color w:val="000000" w:themeColor="text1"/>
            <w:sz w:val="20"/>
            <w:szCs w:val="20"/>
          </w:rPr>
          <w:t>次いで座位が</w:t>
        </w:r>
        <w:del w:id="198" w:author="作成者">
          <w:r w:rsidRPr="002B11B6" w:rsidDel="00DA4E74">
            <w:rPr>
              <w:rFonts w:ascii="Times New Roman" w:hAnsi="Times New Roman" w:hint="eastAsia"/>
              <w:color w:val="000000" w:themeColor="text1"/>
              <w:sz w:val="20"/>
              <w:szCs w:val="20"/>
            </w:rPr>
            <w:delText xml:space="preserve"> </w:delText>
          </w:r>
        </w:del>
        <w:r w:rsidRPr="002B11B6">
          <w:rPr>
            <w:rFonts w:ascii="Times New Roman" w:hAnsi="Times New Roman" w:hint="eastAsia"/>
            <w:color w:val="000000" w:themeColor="text1"/>
            <w:sz w:val="20"/>
            <w:szCs w:val="20"/>
          </w:rPr>
          <w:t>0.90 s</w:t>
        </w:r>
        <w:del w:id="199" w:author="作成者">
          <w:r w:rsidRPr="002B11B6" w:rsidDel="00B434C5">
            <w:rPr>
              <w:rFonts w:ascii="Times New Roman" w:hAnsi="Times New Roman" w:hint="eastAsia"/>
              <w:color w:val="000000" w:themeColor="text1"/>
              <w:sz w:val="20"/>
              <w:szCs w:val="20"/>
            </w:rPr>
            <w:delText>、</w:delText>
          </w:r>
        </w:del>
        <w:r w:rsidR="00B434C5">
          <w:rPr>
            <w:rFonts w:ascii="Times New Roman" w:hAnsi="Times New Roman" w:hint="eastAsia"/>
            <w:color w:val="000000" w:themeColor="text1"/>
            <w:sz w:val="20"/>
            <w:szCs w:val="20"/>
          </w:rPr>
          <w:t>,</w:t>
        </w:r>
        <w:r w:rsidRPr="002B11B6">
          <w:rPr>
            <w:rFonts w:ascii="Times New Roman" w:hAnsi="Times New Roman" w:hint="eastAsia"/>
            <w:color w:val="000000" w:themeColor="text1"/>
            <w:sz w:val="20"/>
            <w:szCs w:val="20"/>
          </w:rPr>
          <w:t>仰臥位が</w:t>
        </w:r>
        <w:del w:id="200" w:author="作成者">
          <w:r w:rsidRPr="002B11B6" w:rsidDel="00DA4E74">
            <w:rPr>
              <w:rFonts w:ascii="Times New Roman" w:hAnsi="Times New Roman" w:hint="eastAsia"/>
              <w:color w:val="000000" w:themeColor="text1"/>
              <w:sz w:val="20"/>
              <w:szCs w:val="20"/>
            </w:rPr>
            <w:delText xml:space="preserve"> </w:delText>
          </w:r>
        </w:del>
        <w:r w:rsidRPr="002B11B6">
          <w:rPr>
            <w:rFonts w:ascii="Times New Roman" w:hAnsi="Times New Roman" w:hint="eastAsia"/>
            <w:color w:val="000000" w:themeColor="text1"/>
            <w:sz w:val="20"/>
            <w:szCs w:val="20"/>
          </w:rPr>
          <w:t>0.90 s</w:t>
        </w:r>
        <w:del w:id="201" w:author="作成者">
          <w:r w:rsidRPr="002B11B6" w:rsidDel="00DA4E74">
            <w:rPr>
              <w:rFonts w:ascii="Times New Roman" w:hAnsi="Times New Roman" w:hint="eastAsia"/>
              <w:color w:val="000000" w:themeColor="text1"/>
              <w:sz w:val="20"/>
              <w:szCs w:val="20"/>
            </w:rPr>
            <w:delText xml:space="preserve"> </w:delText>
          </w:r>
        </w:del>
        <w:r w:rsidRPr="002B11B6">
          <w:rPr>
            <w:rFonts w:ascii="Times New Roman" w:hAnsi="Times New Roman" w:hint="eastAsia"/>
            <w:color w:val="000000" w:themeColor="text1"/>
            <w:sz w:val="20"/>
            <w:szCs w:val="20"/>
          </w:rPr>
          <w:t>となった</w:t>
        </w:r>
        <w:del w:id="202" w:author="作成者">
          <w:r w:rsidRPr="002B11B6" w:rsidDel="00B434C5">
            <w:rPr>
              <w:rFonts w:ascii="Times New Roman" w:hAnsi="Times New Roman" w:hint="eastAsia"/>
              <w:color w:val="000000" w:themeColor="text1"/>
              <w:sz w:val="20"/>
              <w:szCs w:val="20"/>
            </w:rPr>
            <w:delText>。</w:delText>
          </w:r>
        </w:del>
        <w:r w:rsidR="00B434C5">
          <w:rPr>
            <w:rFonts w:ascii="Times New Roman" w:hAnsi="Times New Roman" w:hint="eastAsia"/>
            <w:color w:val="000000" w:themeColor="text1"/>
            <w:sz w:val="20"/>
            <w:szCs w:val="20"/>
          </w:rPr>
          <w:t>.</w:t>
        </w:r>
        <w:r w:rsidRPr="002B11B6">
          <w:rPr>
            <w:rFonts w:ascii="Times New Roman" w:hAnsi="Times New Roman" w:hint="eastAsia"/>
            <w:color w:val="000000" w:themeColor="text1"/>
            <w:sz w:val="20"/>
            <w:szCs w:val="20"/>
          </w:rPr>
          <w:t>Kruskal-Wallis</w:t>
        </w:r>
        <w:r w:rsidRPr="002B11B6">
          <w:rPr>
            <w:rFonts w:ascii="Times New Roman" w:hAnsi="Times New Roman" w:hint="eastAsia"/>
            <w:color w:val="000000" w:themeColor="text1"/>
            <w:sz w:val="20"/>
            <w:szCs w:val="20"/>
          </w:rPr>
          <w:t>検定の結果</w:t>
        </w:r>
        <w:r w:rsidR="001F5057">
          <w:rPr>
            <w:rFonts w:ascii="Times New Roman" w:hAnsi="Times New Roman"/>
            <w:color w:val="000000" w:themeColor="text1"/>
            <w:sz w:val="20"/>
            <w:szCs w:val="20"/>
          </w:rPr>
          <w:t>(</w:t>
        </w:r>
        <w:r w:rsidR="001F5057" w:rsidRPr="001F5057">
          <w:rPr>
            <w:rFonts w:ascii="Times New Roman" w:hAnsi="Times New Roman"/>
            <w:color w:val="000000" w:themeColor="text1"/>
            <w:sz w:val="20"/>
            <w:szCs w:val="20"/>
          </w:rPr>
          <w:t>H</w:t>
        </w:r>
        <w:r w:rsidR="001F5057">
          <w:rPr>
            <w:rFonts w:ascii="Times New Roman" w:hAnsi="Times New Roman"/>
            <w:color w:val="000000" w:themeColor="text1"/>
            <w:sz w:val="20"/>
            <w:szCs w:val="20"/>
          </w:rPr>
          <w:t xml:space="preserve"> </w:t>
        </w:r>
        <w:r w:rsidR="001F5057" w:rsidRPr="001F5057">
          <w:rPr>
            <w:rFonts w:ascii="Times New Roman" w:hAnsi="Times New Roman"/>
            <w:color w:val="000000" w:themeColor="text1"/>
            <w:sz w:val="20"/>
            <w:szCs w:val="20"/>
          </w:rPr>
          <w:t>=</w:t>
        </w:r>
        <w:r w:rsidR="001F5057">
          <w:rPr>
            <w:rFonts w:ascii="Times New Roman" w:hAnsi="Times New Roman"/>
            <w:color w:val="000000" w:themeColor="text1"/>
            <w:sz w:val="20"/>
            <w:szCs w:val="20"/>
          </w:rPr>
          <w:t xml:space="preserve"> </w:t>
        </w:r>
        <w:r w:rsidR="001F5057" w:rsidRPr="001F5057">
          <w:rPr>
            <w:rFonts w:ascii="Times New Roman" w:hAnsi="Times New Roman"/>
            <w:color w:val="000000" w:themeColor="text1"/>
            <w:sz w:val="20"/>
            <w:szCs w:val="20"/>
          </w:rPr>
          <w:t>1.749,p</w:t>
        </w:r>
        <w:r w:rsidR="001F5057">
          <w:rPr>
            <w:rFonts w:ascii="Times New Roman" w:hAnsi="Times New Roman"/>
            <w:color w:val="000000" w:themeColor="text1"/>
            <w:sz w:val="20"/>
            <w:szCs w:val="20"/>
          </w:rPr>
          <w:t xml:space="preserve"> </w:t>
        </w:r>
        <w:r w:rsidR="001F5057" w:rsidRPr="001F5057">
          <w:rPr>
            <w:rFonts w:ascii="Times New Roman" w:hAnsi="Times New Roman"/>
            <w:color w:val="000000" w:themeColor="text1"/>
            <w:sz w:val="20"/>
            <w:szCs w:val="20"/>
          </w:rPr>
          <w:t>=</w:t>
        </w:r>
        <w:r w:rsidR="001F5057">
          <w:rPr>
            <w:rFonts w:ascii="Times New Roman" w:hAnsi="Times New Roman"/>
            <w:color w:val="000000" w:themeColor="text1"/>
            <w:sz w:val="20"/>
            <w:szCs w:val="20"/>
          </w:rPr>
          <w:t xml:space="preserve"> </w:t>
        </w:r>
        <w:r w:rsidR="001F5057" w:rsidRPr="001F5057">
          <w:rPr>
            <w:rFonts w:ascii="Times New Roman" w:hAnsi="Times New Roman"/>
            <w:color w:val="000000" w:themeColor="text1"/>
            <w:sz w:val="20"/>
            <w:szCs w:val="20"/>
          </w:rPr>
          <w:t>0.417</w:t>
        </w:r>
        <w:r w:rsidR="001F5057" w:rsidRPr="001F5057">
          <w:rPr>
            <w:rFonts w:ascii="Times New Roman" w:hAnsi="Times New Roman"/>
            <w:color w:val="000000" w:themeColor="text1"/>
            <w:sz w:val="20"/>
            <w:szCs w:val="20"/>
          </w:rPr>
          <w:t>）</w:t>
        </w:r>
        <w:del w:id="203" w:author="作成者">
          <w:r w:rsidRPr="002B11B6" w:rsidDel="001F5057">
            <w:rPr>
              <w:rFonts w:ascii="Times New Roman" w:hAnsi="Times New Roman" w:hint="eastAsia"/>
              <w:color w:val="000000" w:themeColor="text1"/>
              <w:sz w:val="20"/>
              <w:szCs w:val="20"/>
            </w:rPr>
            <w:delText>（</w:delText>
          </w:r>
          <w:r w:rsidRPr="002B11B6" w:rsidDel="001F5057">
            <w:rPr>
              <w:rFonts w:ascii="Times New Roman" w:hAnsi="Times New Roman" w:hint="eastAsia"/>
              <w:color w:val="000000" w:themeColor="text1"/>
              <w:sz w:val="20"/>
              <w:szCs w:val="20"/>
            </w:rPr>
            <w:delText>p=0.42</w:delText>
          </w:r>
          <w:r w:rsidRPr="002B11B6" w:rsidDel="001F5057">
            <w:rPr>
              <w:rFonts w:ascii="Times New Roman" w:hAnsi="Times New Roman" w:hint="eastAsia"/>
              <w:color w:val="000000" w:themeColor="text1"/>
              <w:sz w:val="20"/>
              <w:szCs w:val="20"/>
            </w:rPr>
            <w:delText>）</w:delText>
          </w:r>
        </w:del>
        <w:r w:rsidRPr="002B11B6">
          <w:rPr>
            <w:rFonts w:ascii="Times New Roman" w:hAnsi="Times New Roman" w:hint="eastAsia"/>
            <w:color w:val="000000" w:themeColor="text1"/>
            <w:sz w:val="20"/>
            <w:szCs w:val="20"/>
          </w:rPr>
          <w:t>およ</w:t>
        </w:r>
        <w:r w:rsidR="00DA4E74">
          <w:rPr>
            <w:rFonts w:ascii="Times New Roman" w:hAnsi="Times New Roman" w:hint="eastAsia"/>
            <w:color w:val="000000" w:themeColor="text1"/>
            <w:sz w:val="20"/>
            <w:szCs w:val="20"/>
          </w:rPr>
          <w:t>び</w:t>
        </w:r>
        <w:del w:id="204" w:author="作成者">
          <w:r w:rsidRPr="002B11B6" w:rsidDel="00DA4E74">
            <w:rPr>
              <w:rFonts w:ascii="Times New Roman" w:hAnsi="Times New Roman" w:hint="eastAsia"/>
              <w:color w:val="000000" w:themeColor="text1"/>
              <w:sz w:val="20"/>
              <w:szCs w:val="20"/>
            </w:rPr>
            <w:delText>び事後検定（</w:delText>
          </w:r>
        </w:del>
        <w:r w:rsidRPr="002B11B6">
          <w:rPr>
            <w:rFonts w:ascii="Times New Roman" w:hAnsi="Times New Roman" w:hint="eastAsia"/>
            <w:color w:val="000000" w:themeColor="text1"/>
            <w:sz w:val="20"/>
            <w:szCs w:val="20"/>
          </w:rPr>
          <w:t>Welch</w:t>
        </w:r>
        <w:r w:rsidRPr="002B11B6">
          <w:rPr>
            <w:rFonts w:ascii="Times New Roman" w:hAnsi="Times New Roman" w:hint="eastAsia"/>
            <w:color w:val="000000" w:themeColor="text1"/>
            <w:sz w:val="20"/>
            <w:szCs w:val="20"/>
          </w:rPr>
          <w:t>の</w:t>
        </w:r>
        <w:r w:rsidRPr="002B11B6">
          <w:rPr>
            <w:rFonts w:ascii="Times New Roman" w:hAnsi="Times New Roman" w:hint="eastAsia"/>
            <w:color w:val="000000" w:themeColor="text1"/>
            <w:sz w:val="20"/>
            <w:szCs w:val="20"/>
          </w:rPr>
          <w:t>t</w:t>
        </w:r>
        <w:r w:rsidRPr="002B11B6">
          <w:rPr>
            <w:rFonts w:ascii="Times New Roman" w:hAnsi="Times New Roman" w:hint="eastAsia"/>
            <w:color w:val="000000" w:themeColor="text1"/>
            <w:sz w:val="20"/>
            <w:szCs w:val="20"/>
          </w:rPr>
          <w:t>検定</w:t>
        </w:r>
        <w:del w:id="205" w:author="作成者">
          <w:r w:rsidRPr="002B11B6" w:rsidDel="00DA4E74">
            <w:rPr>
              <w:rFonts w:ascii="Times New Roman" w:hAnsi="Times New Roman" w:hint="eastAsia"/>
              <w:color w:val="000000" w:themeColor="text1"/>
              <w:sz w:val="20"/>
              <w:szCs w:val="20"/>
            </w:rPr>
            <w:delText>等）</w:delText>
          </w:r>
        </w:del>
        <w:r w:rsidRPr="002B11B6">
          <w:rPr>
            <w:rFonts w:ascii="Times New Roman" w:hAnsi="Times New Roman" w:hint="eastAsia"/>
            <w:color w:val="000000" w:themeColor="text1"/>
            <w:sz w:val="20"/>
            <w:szCs w:val="20"/>
          </w:rPr>
          <w:t>においても</w:t>
        </w:r>
        <w:del w:id="206" w:author="作成者">
          <w:r w:rsidRPr="002B11B6" w:rsidDel="00B434C5">
            <w:rPr>
              <w:rFonts w:ascii="Times New Roman" w:hAnsi="Times New Roman" w:hint="eastAsia"/>
              <w:color w:val="000000" w:themeColor="text1"/>
              <w:sz w:val="20"/>
              <w:szCs w:val="20"/>
            </w:rPr>
            <w:delText>、</w:delText>
          </w:r>
        </w:del>
        <w:r w:rsidR="00B434C5">
          <w:rPr>
            <w:rFonts w:ascii="Times New Roman" w:hAnsi="Times New Roman" w:hint="eastAsia"/>
            <w:color w:val="000000" w:themeColor="text1"/>
            <w:sz w:val="20"/>
            <w:szCs w:val="20"/>
          </w:rPr>
          <w:t>,</w:t>
        </w:r>
        <w:r w:rsidRPr="002B11B6">
          <w:rPr>
            <w:rFonts w:ascii="Times New Roman" w:hAnsi="Times New Roman" w:hint="eastAsia"/>
            <w:color w:val="000000" w:themeColor="text1"/>
            <w:sz w:val="20"/>
            <w:szCs w:val="20"/>
          </w:rPr>
          <w:t>姿勢間の全体的な反応時間に有意な差は認められなかった</w:t>
        </w:r>
        <w:del w:id="207" w:author="作成者">
          <w:r w:rsidRPr="002B11B6" w:rsidDel="00B434C5">
            <w:rPr>
              <w:rFonts w:ascii="Times New Roman" w:hAnsi="Times New Roman" w:hint="eastAsia"/>
              <w:color w:val="000000" w:themeColor="text1"/>
              <w:sz w:val="20"/>
              <w:szCs w:val="20"/>
            </w:rPr>
            <w:delText>。</w:delText>
          </w:r>
        </w:del>
        <w:r w:rsidR="00B434C5">
          <w:rPr>
            <w:rFonts w:ascii="Times New Roman" w:hAnsi="Times New Roman" w:hint="eastAsia"/>
            <w:color w:val="000000" w:themeColor="text1"/>
            <w:sz w:val="20"/>
            <w:szCs w:val="20"/>
          </w:rPr>
          <w:t>.</w:t>
        </w:r>
        <w:del w:id="208" w:author="作成者">
          <w:r w:rsidRPr="002B11B6" w:rsidDel="00DA4E74">
            <w:rPr>
              <w:rFonts w:ascii="Times New Roman" w:hAnsi="Times New Roman" w:hint="eastAsia"/>
              <w:color w:val="000000" w:themeColor="text1"/>
              <w:sz w:val="20"/>
              <w:szCs w:val="20"/>
            </w:rPr>
            <w:delText xml:space="preserve"> </w:delText>
          </w:r>
        </w:del>
        <w:r w:rsidRPr="002B11B6">
          <w:rPr>
            <w:rFonts w:ascii="Times New Roman" w:hAnsi="Times New Roman" w:hint="eastAsia"/>
            <w:color w:val="000000" w:themeColor="text1"/>
            <w:sz w:val="20"/>
            <w:szCs w:val="20"/>
          </w:rPr>
          <w:t>これは</w:t>
        </w:r>
        <w:del w:id="209" w:author="作成者">
          <w:r w:rsidRPr="002B11B6" w:rsidDel="00B434C5">
            <w:rPr>
              <w:rFonts w:ascii="Times New Roman" w:hAnsi="Times New Roman" w:hint="eastAsia"/>
              <w:color w:val="000000" w:themeColor="text1"/>
              <w:sz w:val="20"/>
              <w:szCs w:val="20"/>
            </w:rPr>
            <w:delText>、</w:delText>
          </w:r>
        </w:del>
        <w:r w:rsidR="00B434C5">
          <w:rPr>
            <w:rFonts w:ascii="Times New Roman" w:hAnsi="Times New Roman" w:hint="eastAsia"/>
            <w:color w:val="000000" w:themeColor="text1"/>
            <w:sz w:val="20"/>
            <w:szCs w:val="20"/>
          </w:rPr>
          <w:t>,</w:t>
        </w:r>
        <w:r w:rsidRPr="002B11B6">
          <w:rPr>
            <w:rFonts w:ascii="Times New Roman" w:hAnsi="Times New Roman" w:hint="eastAsia"/>
            <w:color w:val="000000" w:themeColor="text1"/>
            <w:sz w:val="20"/>
            <w:szCs w:val="20"/>
          </w:rPr>
          <w:t>座位のパフォーマンスが最も高かった実験</w:t>
        </w:r>
        <w:r w:rsidRPr="002B11B6">
          <w:rPr>
            <w:rFonts w:ascii="Times New Roman" w:hAnsi="Times New Roman" w:hint="eastAsia"/>
            <w:color w:val="000000" w:themeColor="text1"/>
            <w:sz w:val="20"/>
            <w:szCs w:val="20"/>
          </w:rPr>
          <w:t>1</w:t>
        </w:r>
        <w:r w:rsidRPr="002B11B6">
          <w:rPr>
            <w:rFonts w:ascii="Times New Roman" w:hAnsi="Times New Roman" w:hint="eastAsia"/>
            <w:color w:val="000000" w:themeColor="text1"/>
            <w:sz w:val="20"/>
            <w:szCs w:val="20"/>
          </w:rPr>
          <w:t>とは異なる結果である</w:t>
        </w:r>
        <w:del w:id="210" w:author="作成者">
          <w:r w:rsidRPr="002B11B6" w:rsidDel="00B434C5">
            <w:rPr>
              <w:rFonts w:ascii="Times New Roman" w:hAnsi="Times New Roman" w:hint="eastAsia"/>
              <w:color w:val="000000" w:themeColor="text1"/>
              <w:sz w:val="20"/>
              <w:szCs w:val="20"/>
            </w:rPr>
            <w:delText>。</w:delText>
          </w:r>
        </w:del>
        <w:r w:rsidR="00B434C5">
          <w:rPr>
            <w:rFonts w:ascii="Times New Roman" w:hAnsi="Times New Roman" w:hint="eastAsia"/>
            <w:color w:val="000000" w:themeColor="text1"/>
            <w:sz w:val="20"/>
            <w:szCs w:val="20"/>
          </w:rPr>
          <w:t>.</w:t>
        </w:r>
      </w:ins>
    </w:p>
    <w:p w14:paraId="78ED5885" w14:textId="7A0F39A8" w:rsidR="00362132" w:rsidRPr="002B11B6" w:rsidRDefault="00362132" w:rsidP="002B11B6">
      <w:pPr>
        <w:ind w:firstLineChars="100" w:firstLine="195"/>
        <w:rPr>
          <w:ins w:id="211" w:author="作成者"/>
          <w:rFonts w:ascii="Times New Roman" w:hAnsi="Times New Roman"/>
          <w:color w:val="000000" w:themeColor="text1"/>
          <w:sz w:val="20"/>
          <w:szCs w:val="20"/>
        </w:rPr>
      </w:pPr>
      <w:ins w:id="212" w:author="作成者">
        <w:r>
          <w:rPr>
            <w:rFonts w:asciiTheme="minorEastAsia" w:eastAsiaTheme="minorEastAsia" w:hAnsiTheme="minorEastAsia" w:hint="eastAsia"/>
            <w:bCs/>
            <w:noProof/>
            <w:color w:val="000000" w:themeColor="text1"/>
            <w:sz w:val="20"/>
          </w:rPr>
          <mc:AlternateContent>
            <mc:Choice Requires="wpg">
              <w:drawing>
                <wp:inline distT="0" distB="0" distL="0" distR="0" wp14:anchorId="3523CC81" wp14:editId="0C7C7233">
                  <wp:extent cx="2942590" cy="2723515"/>
                  <wp:effectExtent l="0" t="0" r="3810" b="0"/>
                  <wp:docPr id="1030450965" name="グループ化 6"/>
                  <wp:cNvGraphicFramePr/>
                  <a:graphic xmlns:a="http://schemas.openxmlformats.org/drawingml/2006/main">
                    <a:graphicData uri="http://schemas.microsoft.com/office/word/2010/wordprocessingGroup">
                      <wpg:wgp>
                        <wpg:cNvGrpSpPr/>
                        <wpg:grpSpPr>
                          <a:xfrm>
                            <a:off x="0" y="0"/>
                            <a:ext cx="2942590" cy="2723515"/>
                            <a:chOff x="-1451361" y="-1195077"/>
                            <a:chExt cx="3452492" cy="3110602"/>
                          </a:xfrm>
                        </wpg:grpSpPr>
                        <wps:wsp>
                          <wps:cNvPr id="407496714" name="テキスト ボックス 5"/>
                          <wps:cNvSpPr txBox="1"/>
                          <wps:spPr>
                            <a:xfrm>
                              <a:off x="-1384825" y="1225265"/>
                              <a:ext cx="3216094" cy="690260"/>
                            </a:xfrm>
                            <a:prstGeom prst="rect">
                              <a:avLst/>
                            </a:prstGeom>
                            <a:solidFill>
                              <a:schemeClr val="lt1"/>
                            </a:solidFill>
                            <a:ln w="6350">
                              <a:noFill/>
                            </a:ln>
                          </wps:spPr>
                          <wps:txbx>
                            <w:txbxContent>
                              <w:p w14:paraId="074BA0F0" w14:textId="77777777" w:rsidR="00362132" w:rsidRPr="00AB42D9" w:rsidRDefault="00362132" w:rsidP="00362132">
                                <w:pPr>
                                  <w:jc w:val="center"/>
                                  <w:rPr>
                                    <w:ins w:id="213" w:author="作成者"/>
                                    <w:sz w:val="20"/>
                                    <w:szCs w:val="20"/>
                                  </w:rPr>
                                </w:pPr>
                                <w:ins w:id="214" w:author="作成者">
                                  <w:r w:rsidRPr="00AB42D9">
                                    <w:rPr>
                                      <w:rFonts w:hint="eastAsia"/>
                                      <w:sz w:val="20"/>
                                      <w:szCs w:val="20"/>
                                    </w:rPr>
                                    <w:t>図</w:t>
                                  </w:r>
                                  <w:r>
                                    <w:rPr>
                                      <w:rFonts w:hint="eastAsia"/>
                                      <w:sz w:val="20"/>
                                      <w:szCs w:val="20"/>
                                    </w:rPr>
                                    <w:t>９</w:t>
                                  </w:r>
                                  <w:r w:rsidRPr="00AB42D9">
                                    <w:rPr>
                                      <w:rFonts w:hint="eastAsia"/>
                                      <w:sz w:val="20"/>
                                      <w:szCs w:val="20"/>
                                    </w:rPr>
                                    <w:t xml:space="preserve"> </w:t>
                                  </w:r>
                                  <w:r w:rsidRPr="00AB42D9">
                                    <w:rPr>
                                      <w:rFonts w:hint="eastAsia"/>
                                      <w:sz w:val="20"/>
                                      <w:szCs w:val="20"/>
                                    </w:rPr>
                                    <w:t>体位条件ごとの反応時間</w:t>
                                  </w:r>
                                </w:ins>
                              </w:p>
                              <w:p w14:paraId="7B69D3CD" w14:textId="77777777" w:rsidR="00362132" w:rsidDel="00AB42D9" w:rsidRDefault="00362132" w:rsidP="00362132">
                                <w:pPr>
                                  <w:jc w:val="center"/>
                                  <w:rPr>
                                    <w:del w:id="215" w:author="作成者"/>
                                    <w:sz w:val="20"/>
                                    <w:szCs w:val="20"/>
                                  </w:rPr>
                                </w:pPr>
                                <w:ins w:id="216" w:author="作成者">
                                  <w:r w:rsidRPr="00AB42D9">
                                    <w:rPr>
                                      <w:sz w:val="20"/>
                                      <w:szCs w:val="20"/>
                                    </w:rPr>
                                    <w:t>Fig.</w:t>
                                  </w:r>
                                  <w:r>
                                    <w:rPr>
                                      <w:sz w:val="20"/>
                                      <w:szCs w:val="20"/>
                                    </w:rPr>
                                    <w:t>9</w:t>
                                  </w:r>
                                  <w:r w:rsidRPr="00AB42D9">
                                    <w:rPr>
                                      <w:sz w:val="20"/>
                                      <w:szCs w:val="20"/>
                                    </w:rPr>
                                    <w:t xml:space="preserve"> Reaction Times across Different Posture Conditions</w:t>
                                  </w:r>
                                </w:ins>
                                <w:del w:id="217" w:author="作成者">
                                  <w:r w:rsidRPr="00450790" w:rsidDel="00AB42D9">
                                    <w:rPr>
                                      <w:rFonts w:hint="eastAsia"/>
                                      <w:sz w:val="20"/>
                                      <w:szCs w:val="20"/>
                                    </w:rPr>
                                    <w:delText>図</w:delText>
                                  </w:r>
                                  <w:r w:rsidDel="00AB42D9">
                                    <w:rPr>
                                      <w:rFonts w:hint="eastAsia"/>
                                      <w:sz w:val="20"/>
                                      <w:szCs w:val="20"/>
                                    </w:rPr>
                                    <w:delText>８</w:delText>
                                  </w:r>
                                  <w:r w:rsidDel="00AB42D9">
                                    <w:rPr>
                                      <w:sz w:val="20"/>
                                      <w:szCs w:val="20"/>
                                    </w:rPr>
                                    <w:delText xml:space="preserve"> </w:delText>
                                  </w:r>
                                  <w:r w:rsidDel="00AB42D9">
                                    <w:rPr>
                                      <w:rFonts w:hint="eastAsia"/>
                                      <w:sz w:val="20"/>
                                      <w:szCs w:val="20"/>
                                    </w:rPr>
                                    <w:delText>セッション別のターゲット位置ごとにおける反応時間</w:delText>
                                  </w:r>
                                </w:del>
                              </w:p>
                              <w:p w14:paraId="25EF5DA7" w14:textId="77777777" w:rsidR="00362132" w:rsidRPr="00450790" w:rsidRDefault="00362132" w:rsidP="00362132">
                                <w:pPr>
                                  <w:jc w:val="center"/>
                                  <w:rPr>
                                    <w:sz w:val="20"/>
                                    <w:szCs w:val="20"/>
                                  </w:rPr>
                                </w:pPr>
                                <w:del w:id="218" w:author="作成者">
                                  <w:r w:rsidDel="00AB42D9">
                                    <w:rPr>
                                      <w:sz w:val="20"/>
                                      <w:szCs w:val="20"/>
                                    </w:rPr>
                                    <w:delText xml:space="preserve">Fig.8 </w:delText>
                                  </w:r>
                                  <w:r w:rsidRPr="006A3933" w:rsidDel="00AB42D9">
                                    <w:rPr>
                                      <w:sz w:val="20"/>
                                      <w:szCs w:val="20"/>
                                    </w:rPr>
                                    <w:delText>Comparison of reaction times by target location across sessions</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69429412" name="図 9"/>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a:xfrm>
                              <a:off x="-1451361" y="-1195077"/>
                              <a:ext cx="3452492" cy="2304362"/>
                            </a:xfrm>
                            <a:prstGeom prst="rect">
                              <a:avLst/>
                            </a:prstGeom>
                          </pic:spPr>
                        </pic:pic>
                      </wpg:wgp>
                    </a:graphicData>
                  </a:graphic>
                </wp:inline>
              </w:drawing>
            </mc:Choice>
            <mc:Fallback>
              <w:pict>
                <v:group w14:anchorId="3523CC81" id="_x0000_s1068" style="width:231.7pt;height:214.45pt;mso-position-horizontal-relative:char;mso-position-vertical-relative:line" coordorigin="-14513,-11950" coordsize="34524,311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">
                  <v:shape id="テキスト ボックス 5" o:spid="_x0000_s1069" type="#_x0000_t202" style="position:absolute;left:-13848;top:12252;width:32160;height:6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" fillcolor="white [3201]" stroked="f" strokeweight=".5pt">
                    <v:textbox inset="0,0,0,0">
                      <w:txbxContent>
                        <w:p w14:paraId="074BA0F0" w14:textId="77777777" w:rsidR="00362132" w:rsidRPr="00AB42D9" w:rsidRDefault="00362132" w:rsidP="00362132">
                          <w:pPr>
                            <w:jc w:val="center"/>
                            <w:rPr>
                              <w:ins w:id="242" w:author="作成者"/>
                              <w:sz w:val="20"/>
                              <w:szCs w:val="20"/>
                            </w:rPr>
                          </w:pPr>
                          <w:ins w:id="243" w:author="作成者">
                            <w:r w:rsidRPr="00AB42D9">
                              <w:rPr>
                                <w:rFonts w:hint="eastAsia"/>
                                <w:sz w:val="20"/>
                                <w:szCs w:val="20"/>
                              </w:rPr>
                              <w:t>図</w:t>
                            </w:r>
                            <w:r>
                              <w:rPr>
                                <w:rFonts w:hint="eastAsia"/>
                                <w:sz w:val="20"/>
                                <w:szCs w:val="20"/>
                              </w:rPr>
                              <w:t>９</w:t>
                            </w:r>
                            <w:r w:rsidRPr="00AB42D9">
                              <w:rPr>
                                <w:rFonts w:hint="eastAsia"/>
                                <w:sz w:val="20"/>
                                <w:szCs w:val="20"/>
                              </w:rPr>
                              <w:t xml:space="preserve"> </w:t>
                            </w:r>
                            <w:r w:rsidRPr="00AB42D9">
                              <w:rPr>
                                <w:rFonts w:hint="eastAsia"/>
                                <w:sz w:val="20"/>
                                <w:szCs w:val="20"/>
                              </w:rPr>
                              <w:t>体位条件ごとの反応時間</w:t>
                            </w:r>
                          </w:ins>
                        </w:p>
                        <w:p w14:paraId="7B69D3CD" w14:textId="77777777" w:rsidR="00362132" w:rsidDel="00AB42D9" w:rsidRDefault="00362132" w:rsidP="00362132">
                          <w:pPr>
                            <w:jc w:val="center"/>
                            <w:rPr>
                              <w:del w:id="244" w:author="作成者"/>
                              <w:sz w:val="20"/>
                              <w:szCs w:val="20"/>
                            </w:rPr>
                          </w:pPr>
                          <w:ins w:id="245" w:author="作成者">
                            <w:r w:rsidRPr="00AB42D9">
                              <w:rPr>
                                <w:sz w:val="20"/>
                                <w:szCs w:val="20"/>
                              </w:rPr>
                              <w:t>Fig.</w:t>
                            </w:r>
                            <w:r>
                              <w:rPr>
                                <w:sz w:val="20"/>
                                <w:szCs w:val="20"/>
                              </w:rPr>
                              <w:t>9</w:t>
                            </w:r>
                            <w:r w:rsidRPr="00AB42D9">
                              <w:rPr>
                                <w:sz w:val="20"/>
                                <w:szCs w:val="20"/>
                              </w:rPr>
                              <w:t xml:space="preserve"> Reaction Times across Different Posture Conditions</w:t>
                            </w:r>
                          </w:ins>
                          <w:del w:id="246" w:author="作成者">
                            <w:r w:rsidRPr="00450790" w:rsidDel="00AB42D9">
                              <w:rPr>
                                <w:rFonts w:hint="eastAsia"/>
                                <w:sz w:val="20"/>
                                <w:szCs w:val="20"/>
                              </w:rPr>
                              <w:delText>図</w:delText>
                            </w:r>
                            <w:r w:rsidDel="00AB42D9">
                              <w:rPr>
                                <w:rFonts w:hint="eastAsia"/>
                                <w:sz w:val="20"/>
                                <w:szCs w:val="20"/>
                              </w:rPr>
                              <w:delText>８</w:delText>
                            </w:r>
                            <w:r w:rsidDel="00AB42D9">
                              <w:rPr>
                                <w:sz w:val="20"/>
                                <w:szCs w:val="20"/>
                              </w:rPr>
                              <w:delText xml:space="preserve"> </w:delText>
                            </w:r>
                            <w:r w:rsidDel="00AB42D9">
                              <w:rPr>
                                <w:rFonts w:hint="eastAsia"/>
                                <w:sz w:val="20"/>
                                <w:szCs w:val="20"/>
                              </w:rPr>
                              <w:delText>セッション別のターゲット位置ごとにおける反応時間</w:delText>
                            </w:r>
                          </w:del>
                        </w:p>
                        <w:p w14:paraId="25EF5DA7" w14:textId="77777777" w:rsidR="00362132" w:rsidRPr="00450790" w:rsidRDefault="00362132" w:rsidP="00362132">
                          <w:pPr>
                            <w:jc w:val="center"/>
                            <w:rPr>
                              <w:sz w:val="20"/>
                              <w:szCs w:val="20"/>
                            </w:rPr>
                          </w:pPr>
                          <w:del w:id="247" w:author="作成者">
                            <w:r w:rsidDel="00AB42D9">
                              <w:rPr>
                                <w:sz w:val="20"/>
                                <w:szCs w:val="20"/>
                              </w:rPr>
                              <w:delText xml:space="preserve">Fig.8 </w:delText>
                            </w:r>
                            <w:r w:rsidRPr="006A3933" w:rsidDel="00AB42D9">
                              <w:rPr>
                                <w:sz w:val="20"/>
                                <w:szCs w:val="20"/>
                              </w:rPr>
                              <w:delText>Comparison of reaction times by target location across sessions</w:delText>
                            </w:r>
                          </w:del>
                        </w:p>
                      </w:txbxContent>
                    </v:textbox>
                  </v:shape>
                  <v:shape id="図 9" o:spid="_x0000_s1070" type="#_x0000_t75" style="position:absolute;left:-14513;top:-11950;width:34524;height:23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">
                    <v:imagedata r:id="rId33" o:title=""/>
                  </v:shape>
                  <w10:anchorlock/>
                </v:group>
              </w:pict>
            </mc:Fallback>
          </mc:AlternateContent>
        </w:r>
      </w:ins>
    </w:p>
    <w:p w14:paraId="5641577D" w14:textId="77777777" w:rsidR="002B11B6" w:rsidRPr="002B11B6" w:rsidRDefault="002B11B6" w:rsidP="002B11B6">
      <w:pPr>
        <w:ind w:firstLineChars="100" w:firstLine="195"/>
        <w:rPr>
          <w:ins w:id="219" w:author="作成者"/>
          <w:rFonts w:ascii="Times New Roman" w:hAnsi="Times New Roman"/>
          <w:color w:val="000000" w:themeColor="text1"/>
          <w:sz w:val="20"/>
          <w:szCs w:val="20"/>
        </w:rPr>
      </w:pPr>
    </w:p>
    <w:p w14:paraId="23C638F1" w14:textId="401F3136" w:rsidR="002B11B6" w:rsidDel="00945917" w:rsidRDefault="000D5E7B" w:rsidP="00D8303B">
      <w:pPr>
        <w:ind w:firstLineChars="100" w:firstLine="195"/>
        <w:rPr>
          <w:del w:id="220" w:author="作成者"/>
          <w:rFonts w:ascii="Times New Roman" w:hAnsi="Times New Roman"/>
          <w:color w:val="000000" w:themeColor="text1"/>
          <w:sz w:val="20"/>
          <w:szCs w:val="20"/>
        </w:rPr>
      </w:pPr>
      <w:ins w:id="221" w:author="作成者">
        <w:r w:rsidRPr="000D5E7B">
          <w:rPr>
            <w:rFonts w:ascii="Times New Roman" w:hAnsi="Times New Roman"/>
            <w:color w:val="000000" w:themeColor="text1"/>
            <w:sz w:val="20"/>
            <w:szCs w:val="20"/>
          </w:rPr>
          <w:lastRenderedPageBreak/>
          <w:t>一方で</w:t>
        </w:r>
        <w:del w:id="222" w:author="作成者">
          <w:r w:rsidRPr="000D5E7B" w:rsidDel="00F8047A">
            <w:rPr>
              <w:rFonts w:ascii="Times New Roman" w:hAnsi="Times New Roman"/>
              <w:color w:val="000000" w:themeColor="text1"/>
              <w:sz w:val="20"/>
              <w:szCs w:val="20"/>
            </w:rPr>
            <w:delText>、</w:delText>
          </w:r>
        </w:del>
        <w:r w:rsidR="00F8047A">
          <w:rPr>
            <w:rFonts w:ascii="Times New Roman" w:hAnsi="Times New Roman"/>
            <w:color w:val="000000" w:themeColor="text1"/>
            <w:sz w:val="20"/>
            <w:szCs w:val="20"/>
          </w:rPr>
          <w:t>,</w:t>
        </w:r>
        <w:r w:rsidRPr="000D5E7B">
          <w:rPr>
            <w:rFonts w:ascii="Times New Roman" w:hAnsi="Times New Roman"/>
            <w:color w:val="000000" w:themeColor="text1"/>
            <w:sz w:val="20"/>
            <w:szCs w:val="20"/>
          </w:rPr>
          <w:t>ターゲットの方向別に見ると</w:t>
        </w:r>
        <w:del w:id="223" w:author="作成者">
          <w:r w:rsidRPr="000D5E7B" w:rsidDel="00F8047A">
            <w:rPr>
              <w:rFonts w:ascii="Times New Roman" w:hAnsi="Times New Roman"/>
              <w:color w:val="000000" w:themeColor="text1"/>
              <w:sz w:val="20"/>
              <w:szCs w:val="20"/>
            </w:rPr>
            <w:delText>、</w:delText>
          </w:r>
        </w:del>
        <w:r w:rsidR="00F8047A">
          <w:rPr>
            <w:rFonts w:ascii="Times New Roman" w:hAnsi="Times New Roman"/>
            <w:color w:val="000000" w:themeColor="text1"/>
            <w:sz w:val="20"/>
            <w:szCs w:val="20"/>
          </w:rPr>
          <w:t>,</w:t>
        </w:r>
        <w:r w:rsidRPr="000D5E7B">
          <w:rPr>
            <w:rFonts w:ascii="Times New Roman" w:hAnsi="Times New Roman"/>
            <w:color w:val="000000" w:themeColor="text1"/>
            <w:sz w:val="20"/>
            <w:szCs w:val="20"/>
          </w:rPr>
          <w:t>体位ごとに特有の操作特性が確認された</w:t>
        </w:r>
        <w:del w:id="224" w:author="作成者">
          <w:r w:rsidRPr="000D5E7B" w:rsidDel="00F8047A">
            <w:rPr>
              <w:rFonts w:ascii="Times New Roman" w:hAnsi="Times New Roman"/>
              <w:color w:val="000000" w:themeColor="text1"/>
              <w:sz w:val="20"/>
              <w:szCs w:val="20"/>
            </w:rPr>
            <w:delText>。</w:delText>
          </w:r>
        </w:del>
        <w:r w:rsidR="00F8047A">
          <w:rPr>
            <w:rFonts w:ascii="Times New Roman" w:hAnsi="Times New Roman"/>
            <w:color w:val="000000" w:themeColor="text1"/>
            <w:sz w:val="20"/>
            <w:szCs w:val="20"/>
          </w:rPr>
          <w:t>.</w:t>
        </w:r>
        <w:r w:rsidRPr="000D5E7B">
          <w:rPr>
            <w:rFonts w:ascii="Times New Roman" w:hAnsi="Times New Roman"/>
            <w:color w:val="000000" w:themeColor="text1"/>
            <w:sz w:val="20"/>
            <w:szCs w:val="20"/>
          </w:rPr>
          <w:t>特に真下方向のターゲット（</w:t>
        </w:r>
        <w:r w:rsidRPr="000D5E7B">
          <w:rPr>
            <w:rFonts w:ascii="Times New Roman" w:hAnsi="Times New Roman"/>
            <w:color w:val="000000" w:themeColor="text1"/>
            <w:sz w:val="20"/>
            <w:szCs w:val="20"/>
          </w:rPr>
          <w:t>Idx8: +0/−60</w:t>
        </w:r>
        <w:r w:rsidRPr="000D5E7B">
          <w:rPr>
            <w:rFonts w:ascii="Times New Roman" w:hAnsi="Times New Roman"/>
            <w:color w:val="000000" w:themeColor="text1"/>
            <w:sz w:val="20"/>
            <w:szCs w:val="20"/>
          </w:rPr>
          <w:t>）において</w:t>
        </w:r>
        <w:del w:id="225" w:author="作成者">
          <w:r w:rsidRPr="000D5E7B" w:rsidDel="00F8047A">
            <w:rPr>
              <w:rFonts w:ascii="Times New Roman" w:hAnsi="Times New Roman"/>
              <w:color w:val="000000" w:themeColor="text1"/>
              <w:sz w:val="20"/>
              <w:szCs w:val="20"/>
            </w:rPr>
            <w:delText>、</w:delText>
          </w:r>
        </w:del>
        <w:r w:rsidR="00F8047A">
          <w:rPr>
            <w:rFonts w:ascii="Times New Roman" w:hAnsi="Times New Roman"/>
            <w:color w:val="000000" w:themeColor="text1"/>
            <w:sz w:val="20"/>
            <w:szCs w:val="20"/>
          </w:rPr>
          <w:t>,</w:t>
        </w:r>
        <w:r w:rsidRPr="000D5E7B">
          <w:rPr>
            <w:rFonts w:ascii="Times New Roman" w:hAnsi="Times New Roman"/>
            <w:color w:val="000000" w:themeColor="text1"/>
            <w:sz w:val="20"/>
            <w:szCs w:val="20"/>
          </w:rPr>
          <w:t>平均反応時間は仰臥位においては</w:t>
        </w:r>
        <w:r w:rsidRPr="000D5E7B">
          <w:rPr>
            <w:rFonts w:ascii="Times New Roman" w:hAnsi="Times New Roman"/>
            <w:color w:val="000000" w:themeColor="text1"/>
            <w:sz w:val="20"/>
            <w:szCs w:val="20"/>
          </w:rPr>
          <w:t>1.34 s</w:t>
        </w:r>
        <w:r w:rsidRPr="000D5E7B">
          <w:rPr>
            <w:rFonts w:ascii="Times New Roman" w:hAnsi="Times New Roman"/>
            <w:color w:val="000000" w:themeColor="text1"/>
            <w:sz w:val="20"/>
            <w:szCs w:val="20"/>
          </w:rPr>
          <w:t>であり</w:t>
        </w:r>
        <w:del w:id="226" w:author="作成者">
          <w:r w:rsidRPr="000D5E7B" w:rsidDel="00F8047A">
            <w:rPr>
              <w:rFonts w:ascii="Times New Roman" w:hAnsi="Times New Roman"/>
              <w:color w:val="000000" w:themeColor="text1"/>
              <w:sz w:val="20"/>
              <w:szCs w:val="20"/>
            </w:rPr>
            <w:delText>、</w:delText>
          </w:r>
        </w:del>
        <w:r w:rsidR="00F8047A">
          <w:rPr>
            <w:rFonts w:ascii="Times New Roman" w:hAnsi="Times New Roman"/>
            <w:color w:val="000000" w:themeColor="text1"/>
            <w:sz w:val="20"/>
            <w:szCs w:val="20"/>
          </w:rPr>
          <w:t>,</w:t>
        </w:r>
        <w:r w:rsidRPr="000D5E7B">
          <w:rPr>
            <w:rFonts w:ascii="Times New Roman" w:hAnsi="Times New Roman"/>
            <w:color w:val="000000" w:themeColor="text1"/>
            <w:sz w:val="20"/>
            <w:szCs w:val="20"/>
          </w:rPr>
          <w:t>半座位においては</w:t>
        </w:r>
        <w:r w:rsidRPr="000D5E7B">
          <w:rPr>
            <w:rFonts w:ascii="Times New Roman" w:hAnsi="Times New Roman"/>
            <w:color w:val="000000" w:themeColor="text1"/>
            <w:sz w:val="20"/>
            <w:szCs w:val="20"/>
          </w:rPr>
          <w:t>1.36 s</w:t>
        </w:r>
        <w:r w:rsidRPr="000D5E7B">
          <w:rPr>
            <w:rFonts w:ascii="Times New Roman" w:hAnsi="Times New Roman"/>
            <w:color w:val="000000" w:themeColor="text1"/>
            <w:sz w:val="20"/>
            <w:szCs w:val="20"/>
          </w:rPr>
          <w:t>であった</w:t>
        </w:r>
        <w:del w:id="227" w:author="作成者">
          <w:r w:rsidRPr="000D5E7B" w:rsidDel="00F8047A">
            <w:rPr>
              <w:rFonts w:ascii="Times New Roman" w:hAnsi="Times New Roman"/>
              <w:color w:val="000000" w:themeColor="text1"/>
              <w:sz w:val="20"/>
              <w:szCs w:val="20"/>
            </w:rPr>
            <w:delText>。</w:delText>
          </w:r>
        </w:del>
        <w:r w:rsidR="00F8047A">
          <w:rPr>
            <w:rFonts w:ascii="Times New Roman" w:hAnsi="Times New Roman"/>
            <w:color w:val="000000" w:themeColor="text1"/>
            <w:sz w:val="20"/>
            <w:szCs w:val="20"/>
          </w:rPr>
          <w:t>.</w:t>
        </w:r>
        <w:r w:rsidRPr="000D5E7B">
          <w:rPr>
            <w:rFonts w:ascii="Times New Roman" w:hAnsi="Times New Roman"/>
            <w:color w:val="000000" w:themeColor="text1"/>
            <w:sz w:val="20"/>
            <w:szCs w:val="20"/>
          </w:rPr>
          <w:t>これは</w:t>
        </w:r>
        <w:del w:id="228" w:author="作成者">
          <w:r w:rsidRPr="000D5E7B" w:rsidDel="00F8047A">
            <w:rPr>
              <w:rFonts w:ascii="Times New Roman" w:hAnsi="Times New Roman"/>
              <w:color w:val="000000" w:themeColor="text1"/>
              <w:sz w:val="20"/>
              <w:szCs w:val="20"/>
            </w:rPr>
            <w:delText>、</w:delText>
          </w:r>
        </w:del>
        <w:r w:rsidR="00F8047A">
          <w:rPr>
            <w:rFonts w:ascii="Times New Roman" w:hAnsi="Times New Roman"/>
            <w:color w:val="000000" w:themeColor="text1"/>
            <w:sz w:val="20"/>
            <w:szCs w:val="20"/>
          </w:rPr>
          <w:t>,</w:t>
        </w:r>
        <w:r w:rsidRPr="000D5E7B">
          <w:rPr>
            <w:rFonts w:ascii="Times New Roman" w:hAnsi="Times New Roman"/>
            <w:color w:val="000000" w:themeColor="text1"/>
            <w:sz w:val="20"/>
            <w:szCs w:val="20"/>
          </w:rPr>
          <w:t>座位における</w:t>
        </w:r>
        <w:r w:rsidRPr="000D5E7B">
          <w:rPr>
            <w:rFonts w:ascii="Times New Roman" w:hAnsi="Times New Roman"/>
            <w:color w:val="000000" w:themeColor="text1"/>
            <w:sz w:val="20"/>
            <w:szCs w:val="20"/>
          </w:rPr>
          <w:t>1.05 s</w:t>
        </w:r>
        <w:r w:rsidRPr="000D5E7B">
          <w:rPr>
            <w:rFonts w:ascii="Times New Roman" w:hAnsi="Times New Roman"/>
            <w:color w:val="000000" w:themeColor="text1"/>
            <w:sz w:val="20"/>
            <w:szCs w:val="20"/>
          </w:rPr>
          <w:t>と比較して遅延が大きく</w:t>
        </w:r>
        <w:del w:id="229" w:author="作成者">
          <w:r w:rsidRPr="000D5E7B" w:rsidDel="00F8047A">
            <w:rPr>
              <w:rFonts w:ascii="Times New Roman" w:hAnsi="Times New Roman"/>
              <w:color w:val="000000" w:themeColor="text1"/>
              <w:sz w:val="20"/>
              <w:szCs w:val="20"/>
            </w:rPr>
            <w:delText>、</w:delText>
          </w:r>
        </w:del>
        <w:r w:rsidR="00F8047A">
          <w:rPr>
            <w:rFonts w:ascii="Times New Roman" w:hAnsi="Times New Roman"/>
            <w:color w:val="000000" w:themeColor="text1"/>
            <w:sz w:val="20"/>
            <w:szCs w:val="20"/>
          </w:rPr>
          <w:t>,</w:t>
        </w:r>
        <w:r w:rsidRPr="000D5E7B">
          <w:rPr>
            <w:rFonts w:ascii="Times New Roman" w:hAnsi="Times New Roman"/>
            <w:color w:val="000000" w:themeColor="text1"/>
            <w:sz w:val="20"/>
            <w:szCs w:val="20"/>
          </w:rPr>
          <w:t>仰臥位対座位（</w:t>
        </w:r>
        <w:r w:rsidRPr="000D5E7B">
          <w:rPr>
            <w:rFonts w:ascii="Times New Roman" w:hAnsi="Times New Roman"/>
            <w:color w:val="000000" w:themeColor="text1"/>
            <w:sz w:val="20"/>
            <w:szCs w:val="20"/>
          </w:rPr>
          <w:t>t</w:t>
        </w:r>
        <w:r w:rsidR="00945917">
          <w:rPr>
            <w:rFonts w:ascii="Times New Roman" w:hAnsi="Times New Roman"/>
            <w:color w:val="000000" w:themeColor="text1"/>
            <w:sz w:val="20"/>
            <w:szCs w:val="20"/>
          </w:rPr>
          <w:t xml:space="preserve"> </w:t>
        </w:r>
        <w:r w:rsidRPr="000D5E7B">
          <w:rPr>
            <w:rFonts w:ascii="Times New Roman" w:hAnsi="Times New Roman"/>
            <w:color w:val="000000" w:themeColor="text1"/>
            <w:sz w:val="20"/>
            <w:szCs w:val="20"/>
          </w:rPr>
          <w:t>=</w:t>
        </w:r>
        <w:r w:rsidR="00945917">
          <w:rPr>
            <w:rFonts w:ascii="Times New Roman" w:hAnsi="Times New Roman"/>
            <w:color w:val="000000" w:themeColor="text1"/>
            <w:sz w:val="20"/>
            <w:szCs w:val="20"/>
          </w:rPr>
          <w:t xml:space="preserve"> </w:t>
        </w:r>
        <w:r w:rsidRPr="000D5E7B">
          <w:rPr>
            <w:rFonts w:ascii="Times New Roman" w:hAnsi="Times New Roman"/>
            <w:color w:val="000000" w:themeColor="text1"/>
            <w:sz w:val="20"/>
            <w:szCs w:val="20"/>
          </w:rPr>
          <w:t>2.434,p</w:t>
        </w:r>
        <w:r w:rsidR="00945917">
          <w:rPr>
            <w:rFonts w:ascii="Times New Roman" w:hAnsi="Times New Roman"/>
            <w:color w:val="000000" w:themeColor="text1"/>
            <w:sz w:val="20"/>
            <w:szCs w:val="20"/>
          </w:rPr>
          <w:t xml:space="preserve"> </w:t>
        </w:r>
        <w:r w:rsidRPr="000D5E7B">
          <w:rPr>
            <w:rFonts w:ascii="Times New Roman" w:hAnsi="Times New Roman"/>
            <w:color w:val="000000" w:themeColor="text1"/>
            <w:sz w:val="20"/>
            <w:szCs w:val="20"/>
          </w:rPr>
          <w:t>=</w:t>
        </w:r>
        <w:r w:rsidR="00945917">
          <w:rPr>
            <w:rFonts w:ascii="Times New Roman" w:hAnsi="Times New Roman"/>
            <w:color w:val="000000" w:themeColor="text1"/>
            <w:sz w:val="20"/>
            <w:szCs w:val="20"/>
          </w:rPr>
          <w:t xml:space="preserve"> </w:t>
        </w:r>
        <w:r w:rsidRPr="000D5E7B">
          <w:rPr>
            <w:rFonts w:ascii="Times New Roman" w:hAnsi="Times New Roman"/>
            <w:color w:val="000000" w:themeColor="text1"/>
            <w:sz w:val="20"/>
            <w:szCs w:val="20"/>
          </w:rPr>
          <w:t>0.017,d</w:t>
        </w:r>
        <w:r w:rsidR="00945917">
          <w:rPr>
            <w:rFonts w:ascii="Times New Roman" w:hAnsi="Times New Roman"/>
            <w:color w:val="000000" w:themeColor="text1"/>
            <w:sz w:val="20"/>
            <w:szCs w:val="20"/>
          </w:rPr>
          <w:t xml:space="preserve"> </w:t>
        </w:r>
        <w:r w:rsidRPr="000D5E7B">
          <w:rPr>
            <w:rFonts w:ascii="Times New Roman" w:hAnsi="Times New Roman"/>
            <w:color w:val="000000" w:themeColor="text1"/>
            <w:sz w:val="20"/>
            <w:szCs w:val="20"/>
          </w:rPr>
          <w:t>=</w:t>
        </w:r>
        <w:r w:rsidR="00945917">
          <w:rPr>
            <w:rFonts w:ascii="Times New Roman" w:hAnsi="Times New Roman"/>
            <w:color w:val="000000" w:themeColor="text1"/>
            <w:sz w:val="20"/>
            <w:szCs w:val="20"/>
          </w:rPr>
          <w:t xml:space="preserve"> </w:t>
        </w:r>
        <w:r w:rsidRPr="000D5E7B">
          <w:rPr>
            <w:rFonts w:ascii="Times New Roman" w:hAnsi="Times New Roman"/>
            <w:color w:val="000000" w:themeColor="text1"/>
            <w:sz w:val="20"/>
            <w:szCs w:val="20"/>
          </w:rPr>
          <w:t>0.477</w:t>
        </w:r>
        <w:r w:rsidRPr="000D5E7B">
          <w:rPr>
            <w:rFonts w:ascii="Times New Roman" w:hAnsi="Times New Roman"/>
            <w:color w:val="000000" w:themeColor="text1"/>
            <w:sz w:val="20"/>
            <w:szCs w:val="20"/>
          </w:rPr>
          <w:t>）</w:t>
        </w:r>
        <w:del w:id="230" w:author="作成者">
          <w:r w:rsidRPr="000D5E7B" w:rsidDel="00F8047A">
            <w:rPr>
              <w:rFonts w:ascii="Times New Roman" w:hAnsi="Times New Roman"/>
              <w:color w:val="000000" w:themeColor="text1"/>
              <w:sz w:val="20"/>
              <w:szCs w:val="20"/>
            </w:rPr>
            <w:delText>、</w:delText>
          </w:r>
        </w:del>
        <w:r w:rsidR="00F8047A">
          <w:rPr>
            <w:rFonts w:ascii="Times New Roman" w:hAnsi="Times New Roman"/>
            <w:color w:val="000000" w:themeColor="text1"/>
            <w:sz w:val="20"/>
            <w:szCs w:val="20"/>
          </w:rPr>
          <w:t>,</w:t>
        </w:r>
        <w:r w:rsidRPr="000D5E7B">
          <w:rPr>
            <w:rFonts w:ascii="Times New Roman" w:hAnsi="Times New Roman"/>
            <w:color w:val="000000" w:themeColor="text1"/>
            <w:sz w:val="20"/>
            <w:szCs w:val="20"/>
          </w:rPr>
          <w:t>および半座位対座位（</w:t>
        </w:r>
        <w:r w:rsidRPr="000D5E7B">
          <w:rPr>
            <w:rFonts w:ascii="Times New Roman" w:hAnsi="Times New Roman"/>
            <w:color w:val="000000" w:themeColor="text1"/>
            <w:sz w:val="20"/>
            <w:szCs w:val="20"/>
          </w:rPr>
          <w:t>t</w:t>
        </w:r>
        <w:r w:rsidR="00945917">
          <w:rPr>
            <w:rFonts w:ascii="Times New Roman" w:hAnsi="Times New Roman"/>
            <w:color w:val="000000" w:themeColor="text1"/>
            <w:sz w:val="20"/>
            <w:szCs w:val="20"/>
          </w:rPr>
          <w:t xml:space="preserve"> </w:t>
        </w:r>
        <w:r w:rsidRPr="000D5E7B">
          <w:rPr>
            <w:rFonts w:ascii="Times New Roman" w:hAnsi="Times New Roman"/>
            <w:color w:val="000000" w:themeColor="text1"/>
            <w:sz w:val="20"/>
            <w:szCs w:val="20"/>
          </w:rPr>
          <w:t>=</w:t>
        </w:r>
        <w:r w:rsidR="00945917">
          <w:rPr>
            <w:rFonts w:ascii="Times New Roman" w:hAnsi="Times New Roman"/>
            <w:color w:val="000000" w:themeColor="text1"/>
            <w:sz w:val="20"/>
            <w:szCs w:val="20"/>
          </w:rPr>
          <w:t xml:space="preserve"> </w:t>
        </w:r>
        <w:r w:rsidRPr="000D5E7B">
          <w:rPr>
            <w:rFonts w:ascii="Times New Roman" w:hAnsi="Times New Roman"/>
            <w:color w:val="000000" w:themeColor="text1"/>
            <w:sz w:val="20"/>
            <w:szCs w:val="20"/>
          </w:rPr>
          <w:t>2.563,p</w:t>
        </w:r>
        <w:r w:rsidR="00945917">
          <w:rPr>
            <w:rFonts w:ascii="Times New Roman" w:hAnsi="Times New Roman"/>
            <w:color w:val="000000" w:themeColor="text1"/>
            <w:sz w:val="20"/>
            <w:szCs w:val="20"/>
          </w:rPr>
          <w:t xml:space="preserve"> </w:t>
        </w:r>
        <w:r w:rsidRPr="000D5E7B">
          <w:rPr>
            <w:rFonts w:ascii="Times New Roman" w:hAnsi="Times New Roman"/>
            <w:color w:val="000000" w:themeColor="text1"/>
            <w:sz w:val="20"/>
            <w:szCs w:val="20"/>
          </w:rPr>
          <w:t>=</w:t>
        </w:r>
        <w:r w:rsidR="00945917">
          <w:rPr>
            <w:rFonts w:ascii="Times New Roman" w:hAnsi="Times New Roman"/>
            <w:color w:val="000000" w:themeColor="text1"/>
            <w:sz w:val="20"/>
            <w:szCs w:val="20"/>
          </w:rPr>
          <w:t xml:space="preserve"> </w:t>
        </w:r>
        <w:r w:rsidRPr="000D5E7B">
          <w:rPr>
            <w:rFonts w:ascii="Times New Roman" w:hAnsi="Times New Roman"/>
            <w:color w:val="000000" w:themeColor="text1"/>
            <w:sz w:val="20"/>
            <w:szCs w:val="20"/>
          </w:rPr>
          <w:t>0.012,d</w:t>
        </w:r>
        <w:r w:rsidR="00945917">
          <w:rPr>
            <w:rFonts w:ascii="Times New Roman" w:hAnsi="Times New Roman"/>
            <w:color w:val="000000" w:themeColor="text1"/>
            <w:sz w:val="20"/>
            <w:szCs w:val="20"/>
          </w:rPr>
          <w:t xml:space="preserve"> </w:t>
        </w:r>
        <w:r w:rsidRPr="000D5E7B">
          <w:rPr>
            <w:rFonts w:ascii="Times New Roman" w:hAnsi="Times New Roman"/>
            <w:color w:val="000000" w:themeColor="text1"/>
            <w:sz w:val="20"/>
            <w:szCs w:val="20"/>
          </w:rPr>
          <w:t>=</w:t>
        </w:r>
        <w:r w:rsidR="00945917">
          <w:rPr>
            <w:rFonts w:ascii="Times New Roman" w:hAnsi="Times New Roman"/>
            <w:color w:val="000000" w:themeColor="text1"/>
            <w:sz w:val="20"/>
            <w:szCs w:val="20"/>
          </w:rPr>
          <w:t xml:space="preserve"> </w:t>
        </w:r>
        <w:r w:rsidRPr="000D5E7B">
          <w:rPr>
            <w:rFonts w:ascii="Times New Roman" w:hAnsi="Times New Roman"/>
            <w:color w:val="000000" w:themeColor="text1"/>
            <w:sz w:val="20"/>
            <w:szCs w:val="20"/>
          </w:rPr>
          <w:t>0.503</w:t>
        </w:r>
        <w:r w:rsidRPr="000D5E7B">
          <w:rPr>
            <w:rFonts w:ascii="Times New Roman" w:hAnsi="Times New Roman"/>
            <w:color w:val="000000" w:themeColor="text1"/>
            <w:sz w:val="20"/>
            <w:szCs w:val="20"/>
          </w:rPr>
          <w:t>）のいずれにおいても有意な差が認められた</w:t>
        </w:r>
        <w:del w:id="231" w:author="作成者">
          <w:r w:rsidRPr="000D5E7B" w:rsidDel="00F8047A">
            <w:rPr>
              <w:rFonts w:ascii="Times New Roman" w:hAnsi="Times New Roman"/>
              <w:color w:val="000000" w:themeColor="text1"/>
              <w:sz w:val="20"/>
              <w:szCs w:val="20"/>
            </w:rPr>
            <w:delText>。</w:delText>
          </w:r>
        </w:del>
        <w:r w:rsidR="00F8047A">
          <w:rPr>
            <w:rFonts w:ascii="Times New Roman" w:hAnsi="Times New Roman"/>
            <w:color w:val="000000" w:themeColor="text1"/>
            <w:sz w:val="20"/>
            <w:szCs w:val="20"/>
          </w:rPr>
          <w:t>.</w:t>
        </w:r>
        <w:del w:id="232" w:author="作成者">
          <w:r w:rsidR="002B11B6" w:rsidRPr="002B11B6" w:rsidDel="000D5E7B">
            <w:rPr>
              <w:rFonts w:ascii="Times New Roman" w:hAnsi="Times New Roman" w:hint="eastAsia"/>
              <w:color w:val="000000" w:themeColor="text1"/>
              <w:sz w:val="20"/>
              <w:szCs w:val="20"/>
            </w:rPr>
            <w:delText>一方で、</w:delText>
          </w:r>
          <w:r w:rsidR="00B434C5" w:rsidDel="000D5E7B">
            <w:rPr>
              <w:rFonts w:ascii="Times New Roman" w:hAnsi="Times New Roman" w:hint="eastAsia"/>
              <w:color w:val="000000" w:themeColor="text1"/>
              <w:sz w:val="20"/>
              <w:szCs w:val="20"/>
            </w:rPr>
            <w:delText>,</w:delText>
          </w:r>
          <w:r w:rsidR="002B11B6" w:rsidRPr="002B11B6" w:rsidDel="000D5E7B">
            <w:rPr>
              <w:rFonts w:ascii="Times New Roman" w:hAnsi="Times New Roman" w:hint="eastAsia"/>
              <w:color w:val="000000" w:themeColor="text1"/>
              <w:sz w:val="20"/>
              <w:szCs w:val="20"/>
            </w:rPr>
            <w:delText>ターゲットの方向別に見ると、</w:delText>
          </w:r>
          <w:r w:rsidR="00B434C5" w:rsidDel="000D5E7B">
            <w:rPr>
              <w:rFonts w:ascii="Times New Roman" w:hAnsi="Times New Roman" w:hint="eastAsia"/>
              <w:color w:val="000000" w:themeColor="text1"/>
              <w:sz w:val="20"/>
              <w:szCs w:val="20"/>
            </w:rPr>
            <w:delText>,</w:delText>
          </w:r>
          <w:r w:rsidR="002B11B6" w:rsidRPr="002B11B6" w:rsidDel="000D5E7B">
            <w:rPr>
              <w:rFonts w:ascii="Times New Roman" w:hAnsi="Times New Roman" w:hint="eastAsia"/>
              <w:color w:val="000000" w:themeColor="text1"/>
              <w:sz w:val="20"/>
              <w:szCs w:val="20"/>
            </w:rPr>
            <w:delText>体位ごとに特有の操作特性が確認された。</w:delText>
          </w:r>
          <w:r w:rsidR="00B434C5" w:rsidDel="000D5E7B">
            <w:rPr>
              <w:rFonts w:ascii="Times New Roman" w:hAnsi="Times New Roman" w:hint="eastAsia"/>
              <w:color w:val="000000" w:themeColor="text1"/>
              <w:sz w:val="20"/>
              <w:szCs w:val="20"/>
            </w:rPr>
            <w:delText>.</w:delText>
          </w:r>
          <w:r w:rsidR="002B11B6" w:rsidRPr="002B11B6" w:rsidDel="000D5E7B">
            <w:rPr>
              <w:rFonts w:ascii="Times New Roman" w:hAnsi="Times New Roman" w:hint="eastAsia"/>
              <w:color w:val="000000" w:themeColor="text1"/>
              <w:sz w:val="20"/>
              <w:szCs w:val="20"/>
            </w:rPr>
            <w:delText>特に真下方向のターゲット（</w:delText>
          </w:r>
          <w:r w:rsidR="002B11B6" w:rsidRPr="002B11B6" w:rsidDel="000D5E7B">
            <w:rPr>
              <w:rFonts w:ascii="Times New Roman" w:hAnsi="Times New Roman"/>
              <w:color w:val="000000" w:themeColor="text1"/>
              <w:sz w:val="20"/>
              <w:szCs w:val="20"/>
            </w:rPr>
            <w:delText>Idx8: +0/</w:delText>
          </w:r>
          <w:r w:rsidR="002B11B6" w:rsidRPr="002B11B6" w:rsidDel="000D5E7B">
            <w:rPr>
              <w:rFonts w:ascii="Times New Roman" w:hAnsi="Times New Roman" w:hint="eastAsia"/>
              <w:color w:val="000000" w:themeColor="text1"/>
              <w:sz w:val="20"/>
              <w:szCs w:val="20"/>
            </w:rPr>
            <w:delText>−</w:delText>
          </w:r>
          <w:r w:rsidR="002B11B6" w:rsidRPr="002B11B6" w:rsidDel="000D5E7B">
            <w:rPr>
              <w:rFonts w:ascii="Times New Roman" w:hAnsi="Times New Roman"/>
              <w:color w:val="000000" w:themeColor="text1"/>
              <w:sz w:val="20"/>
              <w:szCs w:val="20"/>
            </w:rPr>
            <w:delText>60</w:delText>
          </w:r>
          <w:r w:rsidR="002B11B6" w:rsidRPr="002B11B6" w:rsidDel="000D5E7B">
            <w:rPr>
              <w:rFonts w:ascii="Times New Roman" w:hAnsi="Times New Roman" w:hint="eastAsia"/>
              <w:color w:val="000000" w:themeColor="text1"/>
              <w:sz w:val="20"/>
              <w:szCs w:val="20"/>
            </w:rPr>
            <w:delText>）において、</w:delText>
          </w:r>
          <w:r w:rsidR="00B434C5" w:rsidDel="000D5E7B">
            <w:rPr>
              <w:rFonts w:ascii="Times New Roman" w:hAnsi="Times New Roman" w:hint="eastAsia"/>
              <w:color w:val="000000" w:themeColor="text1"/>
              <w:sz w:val="20"/>
              <w:szCs w:val="20"/>
            </w:rPr>
            <w:delText>,</w:delText>
          </w:r>
          <w:r w:rsidR="00113B98" w:rsidRPr="002B11B6" w:rsidDel="000D5E7B">
            <w:rPr>
              <w:rFonts w:ascii="Times New Roman" w:hAnsi="Times New Roman" w:hint="eastAsia"/>
              <w:color w:val="000000" w:themeColor="text1"/>
              <w:sz w:val="20"/>
              <w:szCs w:val="20"/>
            </w:rPr>
            <w:delText>平均反応時間は</w:delText>
          </w:r>
          <w:r w:rsidR="002B11B6" w:rsidRPr="002B11B6" w:rsidDel="000D5E7B">
            <w:rPr>
              <w:rFonts w:ascii="Times New Roman" w:hAnsi="Times New Roman" w:hint="eastAsia"/>
              <w:color w:val="000000" w:themeColor="text1"/>
              <w:sz w:val="20"/>
              <w:szCs w:val="20"/>
            </w:rPr>
            <w:delText>仰臥位</w:delText>
          </w:r>
          <w:r w:rsidR="00113B98" w:rsidDel="000D5E7B">
            <w:rPr>
              <w:rFonts w:ascii="Times New Roman" w:hAnsi="Times New Roman" w:hint="eastAsia"/>
              <w:color w:val="000000" w:themeColor="text1"/>
              <w:sz w:val="20"/>
              <w:szCs w:val="20"/>
            </w:rPr>
            <w:delText>においては</w:delText>
          </w:r>
          <w:r w:rsidR="002B11B6" w:rsidRPr="002B11B6" w:rsidDel="000D5E7B">
            <w:rPr>
              <w:rFonts w:ascii="Times New Roman" w:hAnsi="Times New Roman" w:hint="eastAsia"/>
              <w:color w:val="000000" w:themeColor="text1"/>
              <w:sz w:val="20"/>
              <w:szCs w:val="20"/>
            </w:rPr>
            <w:delText>の平均反応時間は</w:delText>
          </w:r>
          <w:r w:rsidR="002B11B6" w:rsidRPr="002B11B6" w:rsidDel="000D5E7B">
            <w:rPr>
              <w:rFonts w:ascii="Times New Roman" w:hAnsi="Times New Roman"/>
              <w:color w:val="000000" w:themeColor="text1"/>
              <w:sz w:val="20"/>
              <w:szCs w:val="20"/>
            </w:rPr>
            <w:delText xml:space="preserve"> 1.34 s </w:delText>
          </w:r>
          <w:r w:rsidR="002B11B6" w:rsidRPr="002B11B6" w:rsidDel="000D5E7B">
            <w:rPr>
              <w:rFonts w:ascii="Times New Roman" w:hAnsi="Times New Roman" w:hint="eastAsia"/>
              <w:color w:val="000000" w:themeColor="text1"/>
              <w:sz w:val="20"/>
              <w:szCs w:val="20"/>
            </w:rPr>
            <w:delText>であ</w:delText>
          </w:r>
          <w:r w:rsidR="00F76BEA" w:rsidDel="000D5E7B">
            <w:rPr>
              <w:rFonts w:ascii="Times New Roman" w:hAnsi="Times New Roman" w:hint="eastAsia"/>
              <w:color w:val="000000" w:themeColor="text1"/>
              <w:sz w:val="20"/>
              <w:szCs w:val="20"/>
            </w:rPr>
            <w:delText>り</w:delText>
          </w:r>
          <w:r w:rsidR="00F76BEA" w:rsidDel="000D5E7B">
            <w:rPr>
              <w:rFonts w:ascii="Times New Roman" w:hAnsi="Times New Roman"/>
              <w:color w:val="000000" w:themeColor="text1"/>
              <w:sz w:val="20"/>
              <w:szCs w:val="20"/>
            </w:rPr>
            <w:delText>,</w:delText>
          </w:r>
          <w:r w:rsidR="00F76BEA" w:rsidRPr="00F76BEA" w:rsidDel="000D5E7B">
            <w:rPr>
              <w:rFonts w:ascii="Times New Roman" w:hAnsi="Times New Roman" w:hint="eastAsia"/>
              <w:color w:val="000000" w:themeColor="text1"/>
              <w:sz w:val="20"/>
              <w:szCs w:val="20"/>
            </w:rPr>
            <w:delText xml:space="preserve"> </w:delText>
          </w:r>
          <w:r w:rsidR="00F76BEA" w:rsidRPr="002B11B6" w:rsidDel="000D5E7B">
            <w:rPr>
              <w:rFonts w:ascii="Times New Roman" w:hAnsi="Times New Roman" w:hint="eastAsia"/>
              <w:color w:val="000000" w:themeColor="text1"/>
              <w:sz w:val="20"/>
              <w:szCs w:val="20"/>
            </w:rPr>
            <w:delText>半座位</w:delText>
          </w:r>
          <w:r w:rsidR="00113B98" w:rsidDel="000D5E7B">
            <w:rPr>
              <w:rFonts w:ascii="Times New Roman" w:hAnsi="Times New Roman" w:hint="eastAsia"/>
              <w:color w:val="000000" w:themeColor="text1"/>
              <w:sz w:val="20"/>
              <w:szCs w:val="20"/>
            </w:rPr>
            <w:delText>においては</w:delText>
          </w:r>
          <w:r w:rsidR="00F76BEA" w:rsidDel="000D5E7B">
            <w:rPr>
              <w:rFonts w:ascii="Times New Roman" w:hAnsi="Times New Roman" w:hint="eastAsia"/>
              <w:color w:val="000000" w:themeColor="text1"/>
              <w:sz w:val="20"/>
              <w:szCs w:val="20"/>
            </w:rPr>
            <w:delText>では</w:delText>
          </w:r>
          <w:r w:rsidR="00F76BEA" w:rsidRPr="002B11B6" w:rsidDel="000D5E7B">
            <w:rPr>
              <w:rFonts w:ascii="Times New Roman" w:hAnsi="Times New Roman"/>
              <w:color w:val="000000" w:themeColor="text1"/>
              <w:sz w:val="20"/>
              <w:szCs w:val="20"/>
            </w:rPr>
            <w:delText>1.36 s</w:delText>
          </w:r>
          <w:r w:rsidR="00F76BEA" w:rsidDel="000D5E7B">
            <w:rPr>
              <w:rFonts w:ascii="Times New Roman" w:hAnsi="Times New Roman" w:hint="eastAsia"/>
              <w:color w:val="000000" w:themeColor="text1"/>
              <w:sz w:val="20"/>
              <w:szCs w:val="20"/>
            </w:rPr>
            <w:delText>であった</w:delText>
          </w:r>
          <w:r w:rsidR="002B11B6" w:rsidRPr="002B11B6" w:rsidDel="000D5E7B">
            <w:rPr>
              <w:rFonts w:ascii="Times New Roman" w:hAnsi="Times New Roman" w:hint="eastAsia"/>
              <w:color w:val="000000" w:themeColor="text1"/>
              <w:sz w:val="20"/>
              <w:szCs w:val="20"/>
            </w:rPr>
            <w:delText>った。</w:delText>
          </w:r>
          <w:r w:rsidR="00B434C5" w:rsidDel="000D5E7B">
            <w:rPr>
              <w:rFonts w:ascii="Times New Roman" w:hAnsi="Times New Roman" w:hint="eastAsia"/>
              <w:color w:val="000000" w:themeColor="text1"/>
              <w:sz w:val="20"/>
              <w:szCs w:val="20"/>
            </w:rPr>
            <w:delText>.</w:delText>
          </w:r>
          <w:r w:rsidR="002B11B6" w:rsidRPr="002B11B6" w:rsidDel="000D5E7B">
            <w:rPr>
              <w:rFonts w:ascii="Times New Roman" w:hAnsi="Times New Roman" w:hint="eastAsia"/>
              <w:color w:val="000000" w:themeColor="text1"/>
              <w:sz w:val="20"/>
              <w:szCs w:val="20"/>
            </w:rPr>
            <w:delText>これは、</w:delText>
          </w:r>
          <w:r w:rsidR="00B434C5" w:rsidDel="000D5E7B">
            <w:rPr>
              <w:rFonts w:ascii="Times New Roman" w:hAnsi="Times New Roman" w:hint="eastAsia"/>
              <w:color w:val="000000" w:themeColor="text1"/>
              <w:sz w:val="20"/>
              <w:szCs w:val="20"/>
            </w:rPr>
            <w:delText>,</w:delText>
          </w:r>
          <w:r w:rsidR="002B11B6" w:rsidRPr="002B11B6" w:rsidDel="000D5E7B">
            <w:rPr>
              <w:rFonts w:ascii="Times New Roman" w:hAnsi="Times New Roman" w:hint="eastAsia"/>
              <w:color w:val="000000" w:themeColor="text1"/>
              <w:sz w:val="20"/>
              <w:szCs w:val="20"/>
            </w:rPr>
            <w:delText>座位</w:delText>
          </w:r>
          <w:r w:rsidR="00704C5E" w:rsidDel="000D5E7B">
            <w:rPr>
              <w:rFonts w:ascii="Times New Roman" w:hAnsi="Times New Roman" w:hint="eastAsia"/>
              <w:color w:val="000000" w:themeColor="text1"/>
              <w:sz w:val="20"/>
              <w:szCs w:val="20"/>
            </w:rPr>
            <w:delText>における</w:delText>
          </w:r>
          <w:r w:rsidR="002B11B6" w:rsidRPr="002B11B6" w:rsidDel="000D5E7B">
            <w:rPr>
              <w:rFonts w:ascii="Times New Roman" w:hAnsi="Times New Roman" w:hint="eastAsia"/>
              <w:color w:val="000000" w:themeColor="text1"/>
              <w:sz w:val="20"/>
              <w:szCs w:val="20"/>
            </w:rPr>
            <w:delText>の</w:delText>
          </w:r>
          <w:r w:rsidR="002B11B6" w:rsidRPr="002B11B6" w:rsidDel="000D5E7B">
            <w:rPr>
              <w:rFonts w:ascii="Times New Roman" w:hAnsi="Times New Roman"/>
              <w:color w:val="000000" w:themeColor="text1"/>
              <w:sz w:val="20"/>
              <w:szCs w:val="20"/>
            </w:rPr>
            <w:delText xml:space="preserve"> 1.05 s </w:delText>
          </w:r>
          <w:r w:rsidR="002B11B6" w:rsidRPr="002B11B6" w:rsidDel="000D5E7B">
            <w:rPr>
              <w:rFonts w:ascii="Times New Roman" w:hAnsi="Times New Roman" w:hint="eastAsia"/>
              <w:color w:val="000000" w:themeColor="text1"/>
              <w:sz w:val="20"/>
              <w:szCs w:val="20"/>
            </w:rPr>
            <w:delText>および半座位の</w:delText>
          </w:r>
          <w:r w:rsidR="002B11B6" w:rsidRPr="002B11B6" w:rsidDel="000D5E7B">
            <w:rPr>
              <w:rFonts w:ascii="Times New Roman" w:hAnsi="Times New Roman"/>
              <w:color w:val="000000" w:themeColor="text1"/>
              <w:sz w:val="20"/>
              <w:szCs w:val="20"/>
            </w:rPr>
            <w:delText xml:space="preserve"> 1.36 s </w:delText>
          </w:r>
          <w:r w:rsidR="002B11B6" w:rsidRPr="002B11B6" w:rsidDel="000D5E7B">
            <w:rPr>
              <w:rFonts w:ascii="Times New Roman" w:hAnsi="Times New Roman" w:hint="eastAsia"/>
              <w:color w:val="000000" w:themeColor="text1"/>
              <w:sz w:val="20"/>
              <w:szCs w:val="20"/>
            </w:rPr>
            <w:delText>と比較しても遅延が大きく、</w:delText>
          </w:r>
          <w:r w:rsidR="00B434C5" w:rsidDel="000D5E7B">
            <w:rPr>
              <w:rFonts w:ascii="Times New Roman" w:hAnsi="Times New Roman" w:hint="eastAsia"/>
              <w:color w:val="000000" w:themeColor="text1"/>
              <w:sz w:val="20"/>
              <w:szCs w:val="20"/>
            </w:rPr>
            <w:delText>,</w:delText>
          </w:r>
          <w:r w:rsidR="002B11B6" w:rsidRPr="002B11B6" w:rsidDel="000D5E7B">
            <w:rPr>
              <w:rFonts w:ascii="Times New Roman" w:hAnsi="Times New Roman" w:hint="eastAsia"/>
              <w:color w:val="000000" w:themeColor="text1"/>
              <w:sz w:val="20"/>
              <w:szCs w:val="20"/>
            </w:rPr>
            <w:delText>特に座位との比較において有意な差が認められた（</w:delText>
          </w:r>
          <w:r w:rsidR="002B11B6" w:rsidRPr="002B11B6" w:rsidDel="000D5E7B">
            <w:rPr>
              <w:rFonts w:ascii="Times New Roman" w:hAnsi="Times New Roman"/>
              <w:color w:val="000000" w:themeColor="text1"/>
              <w:sz w:val="20"/>
              <w:szCs w:val="20"/>
            </w:rPr>
            <w:delText>p=0.02</w:delText>
          </w:r>
          <w:r w:rsidR="002B11B6" w:rsidRPr="002B11B6" w:rsidDel="000D5E7B">
            <w:rPr>
              <w:rFonts w:ascii="Times New Roman" w:hAnsi="Times New Roman" w:hint="eastAsia"/>
              <w:color w:val="000000" w:themeColor="text1"/>
              <w:sz w:val="20"/>
              <w:szCs w:val="20"/>
            </w:rPr>
            <w:delText>）。</w:delText>
          </w:r>
          <w:r w:rsidR="00B434C5" w:rsidDel="000D5E7B">
            <w:rPr>
              <w:rFonts w:ascii="Times New Roman" w:hAnsi="Times New Roman" w:hint="eastAsia"/>
              <w:color w:val="000000" w:themeColor="text1"/>
              <w:sz w:val="20"/>
              <w:szCs w:val="20"/>
            </w:rPr>
            <w:delText>.</w:delText>
          </w:r>
          <w:r w:rsidR="002B11B6" w:rsidRPr="002B11B6" w:rsidDel="000D5E7B">
            <w:rPr>
              <w:rFonts w:ascii="Times New Roman" w:hAnsi="Times New Roman" w:hint="eastAsia"/>
              <w:color w:val="000000" w:themeColor="text1"/>
              <w:sz w:val="20"/>
              <w:szCs w:val="20"/>
            </w:rPr>
            <w:delText>このことから、</w:delText>
          </w:r>
          <w:r w:rsidR="00B434C5" w:rsidDel="000D5E7B">
            <w:rPr>
              <w:rFonts w:ascii="Times New Roman" w:hAnsi="Times New Roman" w:hint="eastAsia"/>
              <w:color w:val="000000" w:themeColor="text1"/>
              <w:sz w:val="20"/>
              <w:szCs w:val="20"/>
            </w:rPr>
            <w:delText>,</w:delText>
          </w:r>
          <w:r w:rsidR="002B11B6" w:rsidRPr="002B11B6" w:rsidDel="000D5E7B">
            <w:rPr>
              <w:rFonts w:ascii="Times New Roman" w:hAnsi="Times New Roman" w:hint="eastAsia"/>
              <w:color w:val="000000" w:themeColor="text1"/>
              <w:sz w:val="20"/>
              <w:szCs w:val="20"/>
            </w:rPr>
            <w:delText>仰臥位では下方向への視認および操作が著しく困難になる傾向が示唆された。</w:delText>
          </w:r>
          <w:r w:rsidR="00B434C5" w:rsidDel="000D5E7B">
            <w:rPr>
              <w:rFonts w:ascii="Times New Roman" w:hAnsi="Times New Roman" w:hint="eastAsia"/>
              <w:color w:val="000000" w:themeColor="text1"/>
              <w:sz w:val="20"/>
              <w:szCs w:val="20"/>
            </w:rPr>
            <w:delText>.</w:delText>
          </w:r>
        </w:del>
      </w:ins>
    </w:p>
    <w:p w14:paraId="791C13EF" w14:textId="77777777" w:rsidR="00945917" w:rsidRPr="002B11B6" w:rsidRDefault="00945917" w:rsidP="002B11B6">
      <w:pPr>
        <w:ind w:firstLineChars="100" w:firstLine="195"/>
        <w:rPr>
          <w:ins w:id="233" w:author="作成者"/>
          <w:rFonts w:ascii="Times New Roman" w:hAnsi="Times New Roman"/>
          <w:color w:val="000000" w:themeColor="text1"/>
          <w:sz w:val="20"/>
          <w:szCs w:val="20"/>
        </w:rPr>
      </w:pPr>
    </w:p>
    <w:p w14:paraId="068349ED" w14:textId="77777777" w:rsidR="002B11B6" w:rsidDel="00DA4E74" w:rsidRDefault="002B11B6" w:rsidP="00D8303B">
      <w:pPr>
        <w:ind w:firstLineChars="100" w:firstLine="195"/>
        <w:rPr>
          <w:del w:id="234" w:author="作成者"/>
          <w:rFonts w:ascii="Times New Roman" w:hAnsi="Times New Roman"/>
          <w:color w:val="000000" w:themeColor="text1"/>
          <w:sz w:val="20"/>
          <w:szCs w:val="20"/>
        </w:rPr>
      </w:pPr>
    </w:p>
    <w:p w14:paraId="512866AE" w14:textId="77777777" w:rsidR="00DA4E74" w:rsidRPr="002B11B6" w:rsidDel="00EA38AA" w:rsidRDefault="00DA4E74" w:rsidP="002B11B6">
      <w:pPr>
        <w:ind w:firstLineChars="100" w:firstLine="195"/>
        <w:rPr>
          <w:ins w:id="235" w:author="作成者"/>
          <w:del w:id="236" w:author="作成者"/>
          <w:rFonts w:ascii="Times New Roman" w:hAnsi="Times New Roman"/>
          <w:color w:val="000000" w:themeColor="text1"/>
          <w:sz w:val="20"/>
          <w:szCs w:val="20"/>
        </w:rPr>
      </w:pPr>
    </w:p>
    <w:p w14:paraId="78D2EE0B" w14:textId="7C77CFFF" w:rsidR="00141BD6" w:rsidDel="00DA4E74" w:rsidRDefault="002B11B6" w:rsidP="002B11B6">
      <w:pPr>
        <w:ind w:firstLineChars="100" w:firstLine="195"/>
        <w:rPr>
          <w:del w:id="237" w:author="作成者"/>
          <w:rFonts w:ascii="Times New Roman" w:hAnsi="Times New Roman"/>
          <w:color w:val="000000" w:themeColor="text1"/>
          <w:sz w:val="20"/>
          <w:szCs w:val="20"/>
        </w:rPr>
      </w:pPr>
      <w:ins w:id="238" w:author="作成者">
        <w:del w:id="239" w:author="作成者">
          <w:r w:rsidRPr="002B11B6" w:rsidDel="00DA4E74">
            <w:rPr>
              <w:rFonts w:ascii="Times New Roman" w:hAnsi="Times New Roman" w:hint="eastAsia"/>
              <w:color w:val="000000" w:themeColor="text1"/>
              <w:sz w:val="20"/>
              <w:szCs w:val="20"/>
            </w:rPr>
            <w:delText>また、中心方向（</w:delText>
          </w:r>
          <w:r w:rsidRPr="002B11B6" w:rsidDel="00DA4E74">
            <w:rPr>
              <w:rFonts w:ascii="Times New Roman" w:hAnsi="Times New Roman" w:hint="eastAsia"/>
              <w:color w:val="000000" w:themeColor="text1"/>
              <w:sz w:val="20"/>
              <w:szCs w:val="20"/>
            </w:rPr>
            <w:delText>Idx0: +0/+0</w:delText>
          </w:r>
          <w:r w:rsidRPr="002B11B6" w:rsidDel="00DA4E74">
            <w:rPr>
              <w:rFonts w:ascii="Times New Roman" w:hAnsi="Times New Roman" w:hint="eastAsia"/>
              <w:color w:val="000000" w:themeColor="text1"/>
              <w:sz w:val="20"/>
              <w:szCs w:val="20"/>
            </w:rPr>
            <w:delText>）のターゲットにおいては、座位の反応時間が</w:delText>
          </w:r>
          <w:r w:rsidRPr="002B11B6" w:rsidDel="00DA4E74">
            <w:rPr>
              <w:rFonts w:ascii="Times New Roman" w:hAnsi="Times New Roman" w:hint="eastAsia"/>
              <w:color w:val="000000" w:themeColor="text1"/>
              <w:sz w:val="20"/>
              <w:szCs w:val="20"/>
            </w:rPr>
            <w:delText xml:space="preserve"> 0.84 s </w:delText>
          </w:r>
          <w:r w:rsidRPr="002B11B6" w:rsidDel="00DA4E74">
            <w:rPr>
              <w:rFonts w:ascii="Times New Roman" w:hAnsi="Times New Roman" w:hint="eastAsia"/>
              <w:color w:val="000000" w:themeColor="text1"/>
              <w:sz w:val="20"/>
              <w:szCs w:val="20"/>
            </w:rPr>
            <w:delText>であったのに対し、仰臥位は</w:delText>
          </w:r>
          <w:r w:rsidRPr="002B11B6" w:rsidDel="00DA4E74">
            <w:rPr>
              <w:rFonts w:ascii="Times New Roman" w:hAnsi="Times New Roman" w:hint="eastAsia"/>
              <w:color w:val="000000" w:themeColor="text1"/>
              <w:sz w:val="20"/>
              <w:szCs w:val="20"/>
            </w:rPr>
            <w:delText xml:space="preserve"> 0.71 s</w:delText>
          </w:r>
          <w:r w:rsidRPr="002B11B6" w:rsidDel="00DA4E74">
            <w:rPr>
              <w:rFonts w:ascii="Times New Roman" w:hAnsi="Times New Roman" w:hint="eastAsia"/>
              <w:color w:val="000000" w:themeColor="text1"/>
              <w:sz w:val="20"/>
              <w:szCs w:val="20"/>
            </w:rPr>
            <w:delText>、半座位は</w:delText>
          </w:r>
          <w:r w:rsidRPr="002B11B6" w:rsidDel="00DA4E74">
            <w:rPr>
              <w:rFonts w:ascii="Times New Roman" w:hAnsi="Times New Roman" w:hint="eastAsia"/>
              <w:color w:val="000000" w:themeColor="text1"/>
              <w:sz w:val="20"/>
              <w:szCs w:val="20"/>
            </w:rPr>
            <w:delText xml:space="preserve"> 0.69 s </w:delText>
          </w:r>
          <w:r w:rsidRPr="002B11B6" w:rsidDel="00DA4E74">
            <w:rPr>
              <w:rFonts w:ascii="Times New Roman" w:hAnsi="Times New Roman" w:hint="eastAsia"/>
              <w:color w:val="000000" w:themeColor="text1"/>
              <w:sz w:val="20"/>
              <w:szCs w:val="20"/>
            </w:rPr>
            <w:delText>であった。座位はこれら</w:delText>
          </w:r>
          <w:r w:rsidRPr="002B11B6" w:rsidDel="00DA4E74">
            <w:rPr>
              <w:rFonts w:ascii="Times New Roman" w:hAnsi="Times New Roman" w:hint="eastAsia"/>
              <w:color w:val="000000" w:themeColor="text1"/>
              <w:sz w:val="20"/>
              <w:szCs w:val="20"/>
            </w:rPr>
            <w:delText>2</w:delText>
          </w:r>
          <w:r w:rsidRPr="002B11B6" w:rsidDel="00DA4E74">
            <w:rPr>
              <w:rFonts w:ascii="Times New Roman" w:hAnsi="Times New Roman" w:hint="eastAsia"/>
              <w:color w:val="000000" w:themeColor="text1"/>
              <w:sz w:val="20"/>
              <w:szCs w:val="20"/>
            </w:rPr>
            <w:delText>姿勢に対して有意に反応が遅れており（対仰臥位</w:delText>
          </w:r>
          <w:r w:rsidRPr="002B11B6" w:rsidDel="00DA4E74">
            <w:rPr>
              <w:rFonts w:ascii="Times New Roman" w:hAnsi="Times New Roman" w:hint="eastAsia"/>
              <w:color w:val="000000" w:themeColor="text1"/>
              <w:sz w:val="20"/>
              <w:szCs w:val="20"/>
            </w:rPr>
            <w:delText xml:space="preserve"> p=0.04</w:delText>
          </w:r>
          <w:r w:rsidRPr="002B11B6" w:rsidDel="00DA4E74">
            <w:rPr>
              <w:rFonts w:ascii="Times New Roman" w:hAnsi="Times New Roman" w:hint="eastAsia"/>
              <w:color w:val="000000" w:themeColor="text1"/>
              <w:sz w:val="20"/>
              <w:szCs w:val="20"/>
            </w:rPr>
            <w:delText>、対半座位</w:delText>
          </w:r>
          <w:r w:rsidRPr="002B11B6" w:rsidDel="00DA4E74">
            <w:rPr>
              <w:rFonts w:ascii="Times New Roman" w:hAnsi="Times New Roman" w:hint="eastAsia"/>
              <w:color w:val="000000" w:themeColor="text1"/>
              <w:sz w:val="20"/>
              <w:szCs w:val="20"/>
            </w:rPr>
            <w:delText xml:space="preserve"> p=0.03</w:delText>
          </w:r>
          <w:r w:rsidRPr="002B11B6" w:rsidDel="00DA4E74">
            <w:rPr>
              <w:rFonts w:ascii="Times New Roman" w:hAnsi="Times New Roman" w:hint="eastAsia"/>
              <w:color w:val="000000" w:themeColor="text1"/>
              <w:sz w:val="20"/>
              <w:szCs w:val="20"/>
            </w:rPr>
            <w:delText>）、低角度の姿勢の方が中心付近のターゲットに対しては素早く反応できるという、全体平均とは逆の傾向が確認された。</w:delText>
          </w:r>
          <w:r w:rsidR="00141BD6" w:rsidRPr="00141BD6" w:rsidDel="00DA4E74">
            <w:rPr>
              <w:rFonts w:ascii="Times New Roman" w:hAnsi="Times New Roman"/>
              <w:color w:val="000000" w:themeColor="text1"/>
              <w:sz w:val="20"/>
              <w:szCs w:val="20"/>
            </w:rPr>
            <w:delText>体位条件ごとの反応時間の平均と標準偏差を図３に示す</w:delText>
          </w:r>
          <w:r w:rsidR="00141BD6" w:rsidRPr="00141BD6" w:rsidDel="00DA4E74">
            <w:rPr>
              <w:rFonts w:ascii="Times New Roman" w:hAnsi="Times New Roman"/>
              <w:color w:val="000000" w:themeColor="text1"/>
              <w:sz w:val="20"/>
              <w:szCs w:val="20"/>
            </w:rPr>
            <w:delText>.</w:delText>
          </w:r>
          <w:r w:rsidR="00664888" w:rsidRPr="00664888" w:rsidDel="00DA4E74">
            <w:rPr>
              <w:rFonts w:hint="eastAsia"/>
            </w:rPr>
            <w:delText xml:space="preserve"> </w:delText>
          </w:r>
          <w:r w:rsidR="00664888" w:rsidRPr="00664888" w:rsidDel="00DA4E74">
            <w:rPr>
              <w:rFonts w:ascii="Times New Roman" w:hAnsi="Times New Roman"/>
              <w:color w:val="000000" w:themeColor="text1"/>
              <w:sz w:val="20"/>
              <w:szCs w:val="20"/>
            </w:rPr>
            <w:delText>体位条件ごとの反応時間の平均と標準偏差を比較したところ、平均値としては半座位が最も短く（</w:delText>
          </w:r>
          <w:r w:rsidR="00664888" w:rsidRPr="00664888" w:rsidDel="00DA4E74">
            <w:rPr>
              <w:rFonts w:ascii="Times New Roman" w:hAnsi="Times New Roman"/>
              <w:color w:val="000000" w:themeColor="text1"/>
              <w:sz w:val="20"/>
              <w:szCs w:val="20"/>
            </w:rPr>
            <w:delText>0.883 s</w:delText>
          </w:r>
          <w:r w:rsidR="00664888" w:rsidRPr="00664888" w:rsidDel="00DA4E74">
            <w:rPr>
              <w:rFonts w:ascii="Times New Roman" w:hAnsi="Times New Roman"/>
              <w:color w:val="000000" w:themeColor="text1"/>
              <w:sz w:val="20"/>
              <w:szCs w:val="20"/>
            </w:rPr>
            <w:delText>）、次いで座位（</w:delText>
          </w:r>
          <w:r w:rsidR="00664888" w:rsidRPr="00664888" w:rsidDel="00DA4E74">
            <w:rPr>
              <w:rFonts w:ascii="Times New Roman" w:hAnsi="Times New Roman"/>
              <w:color w:val="000000" w:themeColor="text1"/>
              <w:sz w:val="20"/>
              <w:szCs w:val="20"/>
            </w:rPr>
            <w:delText>0.</w:delText>
          </w:r>
          <w:r w:rsidR="00D76486" w:rsidDel="00DA4E74">
            <w:rPr>
              <w:rFonts w:ascii="Times New Roman" w:hAnsi="Times New Roman"/>
              <w:color w:val="000000" w:themeColor="text1"/>
              <w:sz w:val="20"/>
              <w:szCs w:val="20"/>
            </w:rPr>
            <w:delText>90</w:delText>
          </w:r>
          <w:r w:rsidR="00664888" w:rsidRPr="00664888" w:rsidDel="00DA4E74">
            <w:rPr>
              <w:rFonts w:ascii="Times New Roman" w:hAnsi="Times New Roman"/>
              <w:color w:val="000000" w:themeColor="text1"/>
              <w:sz w:val="20"/>
              <w:szCs w:val="20"/>
            </w:rPr>
            <w:delText>899 s</w:delText>
          </w:r>
          <w:r w:rsidR="00664888" w:rsidRPr="00664888" w:rsidDel="00DA4E74">
            <w:rPr>
              <w:rFonts w:ascii="Times New Roman" w:hAnsi="Times New Roman"/>
              <w:color w:val="000000" w:themeColor="text1"/>
              <w:sz w:val="20"/>
              <w:szCs w:val="20"/>
            </w:rPr>
            <w:delText>）、仰臥位（</w:delText>
          </w:r>
          <w:r w:rsidR="00664888" w:rsidRPr="00664888" w:rsidDel="00DA4E74">
            <w:rPr>
              <w:rFonts w:ascii="Times New Roman" w:hAnsi="Times New Roman"/>
              <w:color w:val="000000" w:themeColor="text1"/>
              <w:sz w:val="20"/>
              <w:szCs w:val="20"/>
            </w:rPr>
            <w:delText>0.903 s</w:delText>
          </w:r>
          <w:r w:rsidR="00664888" w:rsidRPr="00664888" w:rsidDel="00DA4E74">
            <w:rPr>
              <w:rFonts w:ascii="Times New Roman" w:hAnsi="Times New Roman"/>
              <w:color w:val="000000" w:themeColor="text1"/>
              <w:sz w:val="20"/>
              <w:szCs w:val="20"/>
            </w:rPr>
            <w:delText>）の順となった</w:delText>
          </w:r>
          <w:r w:rsidR="00FD60B2" w:rsidDel="00DA4E74">
            <w:rPr>
              <w:rFonts w:ascii="Times New Roman" w:hAnsi="Times New Roman" w:hint="eastAsia"/>
              <w:color w:val="000000" w:themeColor="text1"/>
              <w:sz w:val="20"/>
              <w:szCs w:val="20"/>
            </w:rPr>
            <w:delText>。</w:delText>
          </w:r>
          <w:r w:rsidR="00664888" w:rsidRPr="00664888" w:rsidDel="00DA4E74">
            <w:rPr>
              <w:rFonts w:ascii="Times New Roman" w:hAnsi="Times New Roman"/>
              <w:color w:val="000000" w:themeColor="text1"/>
              <w:sz w:val="20"/>
              <w:szCs w:val="20"/>
            </w:rPr>
            <w:delText>。しかし、</w:delText>
          </w:r>
          <w:r w:rsidR="00664888" w:rsidRPr="00664888" w:rsidDel="00DA4E74">
            <w:rPr>
              <w:rFonts w:ascii="Times New Roman" w:hAnsi="Times New Roman"/>
              <w:color w:val="000000" w:themeColor="text1"/>
              <w:sz w:val="20"/>
              <w:szCs w:val="20"/>
            </w:rPr>
            <w:delText>Kruskal-Wallis</w:delText>
          </w:r>
          <w:r w:rsidR="00664888" w:rsidRPr="00664888" w:rsidDel="00DA4E74">
            <w:rPr>
              <w:rFonts w:ascii="Times New Roman" w:hAnsi="Times New Roman"/>
              <w:color w:val="000000" w:themeColor="text1"/>
              <w:sz w:val="20"/>
              <w:szCs w:val="20"/>
            </w:rPr>
            <w:delText>検定の結果（</w:delText>
          </w:r>
          <w:r w:rsidR="00664888" w:rsidRPr="00664888" w:rsidDel="00DA4E74">
            <w:rPr>
              <w:rFonts w:ascii="Times New Roman" w:hAnsi="Times New Roman"/>
              <w:color w:val="000000" w:themeColor="text1"/>
              <w:sz w:val="20"/>
              <w:szCs w:val="20"/>
            </w:rPr>
            <w:delText>p=0.4172</w:delText>
          </w:r>
          <w:r w:rsidR="00664888" w:rsidRPr="00664888" w:rsidDel="00DA4E74">
            <w:rPr>
              <w:rFonts w:ascii="Times New Roman" w:hAnsi="Times New Roman"/>
              <w:color w:val="000000" w:themeColor="text1"/>
              <w:sz w:val="20"/>
              <w:szCs w:val="20"/>
            </w:rPr>
            <w:delText>）および事後検定（</w:delText>
          </w:r>
          <w:r w:rsidR="00664888" w:rsidRPr="00664888" w:rsidDel="00DA4E74">
            <w:rPr>
              <w:rFonts w:ascii="Times New Roman" w:hAnsi="Times New Roman"/>
              <w:color w:val="000000" w:themeColor="text1"/>
              <w:sz w:val="20"/>
              <w:szCs w:val="20"/>
            </w:rPr>
            <w:delText>Welch</w:delText>
          </w:r>
          <w:r w:rsidR="00664888" w:rsidRPr="00664888" w:rsidDel="00DA4E74">
            <w:rPr>
              <w:rFonts w:ascii="Times New Roman" w:hAnsi="Times New Roman"/>
              <w:color w:val="000000" w:themeColor="text1"/>
              <w:sz w:val="20"/>
              <w:szCs w:val="20"/>
            </w:rPr>
            <w:delText>の</w:delText>
          </w:r>
          <w:r w:rsidR="00664888" w:rsidRPr="00664888" w:rsidDel="00DA4E74">
            <w:rPr>
              <w:rFonts w:ascii="Times New Roman" w:hAnsi="Times New Roman"/>
              <w:color w:val="000000" w:themeColor="text1"/>
              <w:sz w:val="20"/>
              <w:szCs w:val="20"/>
            </w:rPr>
            <w:delText>t</w:delText>
          </w:r>
          <w:r w:rsidR="00664888" w:rsidRPr="00664888" w:rsidDel="00DA4E74">
            <w:rPr>
              <w:rFonts w:ascii="Times New Roman" w:hAnsi="Times New Roman"/>
              <w:color w:val="000000" w:themeColor="text1"/>
              <w:sz w:val="20"/>
              <w:szCs w:val="20"/>
            </w:rPr>
            <w:delText>検定等）においても、姿勢間の反応時間に有意な差は認められなかった。</w:delText>
          </w:r>
          <w:r w:rsidR="00141BD6" w:rsidRPr="00141BD6" w:rsidDel="00DA4E74">
            <w:rPr>
              <w:rFonts w:ascii="Times New Roman" w:hAnsi="Times New Roman"/>
              <w:color w:val="000000" w:themeColor="text1"/>
              <w:sz w:val="20"/>
              <w:szCs w:val="20"/>
            </w:rPr>
            <w:delText>反応時間は座位が最も短く（</w:delText>
          </w:r>
          <w:r w:rsidR="00141BD6" w:rsidRPr="00141BD6" w:rsidDel="00DA4E74">
            <w:rPr>
              <w:rFonts w:ascii="Times New Roman" w:hAnsi="Times New Roman"/>
              <w:color w:val="000000" w:themeColor="text1"/>
              <w:sz w:val="20"/>
              <w:szCs w:val="20"/>
            </w:rPr>
            <w:delText>0.848 s</w:delText>
          </w:r>
          <w:r w:rsidR="00141BD6" w:rsidRPr="00141BD6" w:rsidDel="00DA4E74">
            <w:rPr>
              <w:rFonts w:ascii="Times New Roman" w:hAnsi="Times New Roman"/>
              <w:color w:val="000000" w:themeColor="text1"/>
              <w:sz w:val="20"/>
              <w:szCs w:val="20"/>
            </w:rPr>
            <w:delText>）</w:delText>
          </w:r>
          <w:r w:rsidR="00141BD6" w:rsidRPr="00141BD6" w:rsidDel="00DA4E74">
            <w:rPr>
              <w:rFonts w:ascii="Times New Roman" w:hAnsi="Times New Roman"/>
              <w:color w:val="000000" w:themeColor="text1"/>
              <w:sz w:val="20"/>
              <w:szCs w:val="20"/>
            </w:rPr>
            <w:delText>,</w:delText>
          </w:r>
          <w:r w:rsidR="00141BD6" w:rsidRPr="00141BD6" w:rsidDel="00DA4E74">
            <w:rPr>
              <w:rFonts w:ascii="Times New Roman" w:hAnsi="Times New Roman"/>
              <w:color w:val="000000" w:themeColor="text1"/>
              <w:sz w:val="20"/>
              <w:szCs w:val="20"/>
            </w:rPr>
            <w:delText>半座位（</w:delText>
          </w:r>
          <w:r w:rsidR="00141BD6" w:rsidRPr="00141BD6" w:rsidDel="00DA4E74">
            <w:rPr>
              <w:rFonts w:ascii="Times New Roman" w:hAnsi="Times New Roman"/>
              <w:color w:val="000000" w:themeColor="text1"/>
              <w:sz w:val="20"/>
              <w:szCs w:val="20"/>
            </w:rPr>
            <w:delText>0.960 s</w:delText>
          </w:r>
          <w:r w:rsidR="00141BD6" w:rsidRPr="00141BD6" w:rsidDel="00DA4E74">
            <w:rPr>
              <w:rFonts w:ascii="Times New Roman" w:hAnsi="Times New Roman"/>
              <w:color w:val="000000" w:themeColor="text1"/>
              <w:sz w:val="20"/>
              <w:szCs w:val="20"/>
            </w:rPr>
            <w:delText>）</w:delText>
          </w:r>
          <w:r w:rsidR="00141BD6" w:rsidRPr="00141BD6" w:rsidDel="00DA4E74">
            <w:rPr>
              <w:rFonts w:ascii="Times New Roman" w:hAnsi="Times New Roman"/>
              <w:color w:val="000000" w:themeColor="text1"/>
              <w:sz w:val="20"/>
              <w:szCs w:val="20"/>
            </w:rPr>
            <w:delText>,</w:delText>
          </w:r>
          <w:r w:rsidR="00141BD6" w:rsidRPr="00141BD6" w:rsidDel="00DA4E74">
            <w:rPr>
              <w:rFonts w:ascii="Times New Roman" w:hAnsi="Times New Roman"/>
              <w:color w:val="000000" w:themeColor="text1"/>
              <w:sz w:val="20"/>
              <w:szCs w:val="20"/>
            </w:rPr>
            <w:delText>仰臥位（</w:delText>
          </w:r>
          <w:r w:rsidR="00141BD6" w:rsidRPr="00141BD6" w:rsidDel="00DA4E74">
            <w:rPr>
              <w:rFonts w:ascii="Times New Roman" w:hAnsi="Times New Roman"/>
              <w:color w:val="000000" w:themeColor="text1"/>
              <w:sz w:val="20"/>
              <w:szCs w:val="20"/>
            </w:rPr>
            <w:delText>1.019 s</w:delText>
          </w:r>
          <w:r w:rsidR="00141BD6" w:rsidRPr="00141BD6" w:rsidDel="00DA4E74">
            <w:rPr>
              <w:rFonts w:ascii="Times New Roman" w:hAnsi="Times New Roman"/>
              <w:color w:val="000000" w:themeColor="text1"/>
              <w:sz w:val="20"/>
              <w:szCs w:val="20"/>
            </w:rPr>
            <w:delText>）の順に延長しており</w:delText>
          </w:r>
          <w:r w:rsidR="00141BD6" w:rsidRPr="00141BD6" w:rsidDel="00DA4E74">
            <w:rPr>
              <w:rFonts w:ascii="Times New Roman" w:hAnsi="Times New Roman"/>
              <w:color w:val="000000" w:themeColor="text1"/>
              <w:sz w:val="20"/>
              <w:szCs w:val="20"/>
            </w:rPr>
            <w:delText>,</w:delText>
          </w:r>
          <w:r w:rsidR="00141BD6" w:rsidRPr="00141BD6" w:rsidDel="00DA4E74">
            <w:rPr>
              <w:rFonts w:ascii="Times New Roman" w:hAnsi="Times New Roman"/>
              <w:color w:val="000000" w:themeColor="text1"/>
              <w:sz w:val="20"/>
              <w:szCs w:val="20"/>
            </w:rPr>
            <w:delText>背中角度の減少に伴ってパフォーマンスが低下する傾向が確認された</w:delText>
          </w:r>
          <w:r w:rsidR="00141BD6" w:rsidRPr="00141BD6" w:rsidDel="00DA4E74">
            <w:rPr>
              <w:rFonts w:ascii="Times New Roman" w:hAnsi="Times New Roman"/>
              <w:color w:val="000000" w:themeColor="text1"/>
              <w:sz w:val="20"/>
              <w:szCs w:val="20"/>
            </w:rPr>
            <w:delText>.</w:delText>
          </w:r>
          <w:r w:rsidR="00141BD6" w:rsidRPr="00141BD6" w:rsidDel="00DA4E74">
            <w:rPr>
              <w:rFonts w:ascii="Times New Roman" w:hAnsi="Times New Roman"/>
              <w:color w:val="000000" w:themeColor="text1"/>
              <w:sz w:val="20"/>
              <w:szCs w:val="20"/>
            </w:rPr>
            <w:delText>失敗回数は座位で</w:delText>
          </w:r>
          <w:r w:rsidR="00141BD6" w:rsidRPr="00141BD6" w:rsidDel="00DA4E74">
            <w:rPr>
              <w:rFonts w:ascii="Times New Roman" w:hAnsi="Times New Roman"/>
              <w:color w:val="000000" w:themeColor="text1"/>
              <w:sz w:val="20"/>
              <w:szCs w:val="20"/>
            </w:rPr>
            <w:delText xml:space="preserve">0.042 </w:delText>
          </w:r>
          <w:r w:rsidR="00141BD6" w:rsidRPr="00141BD6" w:rsidDel="00DA4E74">
            <w:rPr>
              <w:rFonts w:ascii="Times New Roman" w:hAnsi="Times New Roman"/>
              <w:color w:val="000000" w:themeColor="text1"/>
              <w:sz w:val="20"/>
              <w:szCs w:val="20"/>
            </w:rPr>
            <w:delText>回</w:delText>
          </w:r>
          <w:r w:rsidR="00141BD6" w:rsidRPr="00141BD6" w:rsidDel="00DA4E74">
            <w:rPr>
              <w:rFonts w:ascii="Times New Roman" w:hAnsi="Times New Roman"/>
              <w:color w:val="000000" w:themeColor="text1"/>
              <w:sz w:val="20"/>
              <w:szCs w:val="20"/>
            </w:rPr>
            <w:delText>,</w:delText>
          </w:r>
          <w:r w:rsidR="00141BD6" w:rsidRPr="00141BD6" w:rsidDel="00DA4E74">
            <w:rPr>
              <w:rFonts w:ascii="Times New Roman" w:hAnsi="Times New Roman"/>
              <w:color w:val="000000" w:themeColor="text1"/>
              <w:sz w:val="20"/>
              <w:szCs w:val="20"/>
            </w:rPr>
            <w:delText>半座位で</w:delText>
          </w:r>
          <w:r w:rsidR="00141BD6" w:rsidRPr="00141BD6" w:rsidDel="00DA4E74">
            <w:rPr>
              <w:rFonts w:ascii="Times New Roman" w:hAnsi="Times New Roman"/>
              <w:color w:val="000000" w:themeColor="text1"/>
              <w:sz w:val="20"/>
              <w:szCs w:val="20"/>
            </w:rPr>
            <w:delText xml:space="preserve">0.069 </w:delText>
          </w:r>
          <w:r w:rsidR="00141BD6" w:rsidRPr="00141BD6" w:rsidDel="00DA4E74">
            <w:rPr>
              <w:rFonts w:ascii="Times New Roman" w:hAnsi="Times New Roman"/>
              <w:color w:val="000000" w:themeColor="text1"/>
              <w:sz w:val="20"/>
              <w:szCs w:val="20"/>
            </w:rPr>
            <w:delText>回</w:delText>
          </w:r>
          <w:r w:rsidR="00141BD6" w:rsidRPr="00141BD6" w:rsidDel="00DA4E74">
            <w:rPr>
              <w:rFonts w:ascii="Times New Roman" w:hAnsi="Times New Roman"/>
              <w:color w:val="000000" w:themeColor="text1"/>
              <w:sz w:val="20"/>
              <w:szCs w:val="20"/>
            </w:rPr>
            <w:delText>,</w:delText>
          </w:r>
          <w:r w:rsidR="00141BD6" w:rsidRPr="00141BD6" w:rsidDel="00DA4E74">
            <w:rPr>
              <w:rFonts w:ascii="Times New Roman" w:hAnsi="Times New Roman"/>
              <w:color w:val="000000" w:themeColor="text1"/>
              <w:sz w:val="20"/>
              <w:szCs w:val="20"/>
            </w:rPr>
            <w:delText>仰臥位で</w:delText>
          </w:r>
          <w:r w:rsidR="00141BD6" w:rsidRPr="00141BD6" w:rsidDel="00DA4E74">
            <w:rPr>
              <w:rFonts w:ascii="Times New Roman" w:hAnsi="Times New Roman"/>
              <w:color w:val="000000" w:themeColor="text1"/>
              <w:sz w:val="20"/>
              <w:szCs w:val="20"/>
            </w:rPr>
            <w:delText xml:space="preserve">0.156 </w:delText>
          </w:r>
          <w:r w:rsidR="00141BD6" w:rsidRPr="00141BD6" w:rsidDel="00DA4E74">
            <w:rPr>
              <w:rFonts w:ascii="Times New Roman" w:hAnsi="Times New Roman"/>
              <w:color w:val="000000" w:themeColor="text1"/>
              <w:sz w:val="20"/>
              <w:szCs w:val="20"/>
            </w:rPr>
            <w:delText>回となり</w:delText>
          </w:r>
          <w:r w:rsidR="00141BD6" w:rsidRPr="00141BD6" w:rsidDel="00DA4E74">
            <w:rPr>
              <w:rFonts w:ascii="Times New Roman" w:hAnsi="Times New Roman"/>
              <w:color w:val="000000" w:themeColor="text1"/>
              <w:sz w:val="20"/>
              <w:szCs w:val="20"/>
            </w:rPr>
            <w:delText>,</w:delText>
          </w:r>
          <w:r w:rsidR="00141BD6" w:rsidRPr="00141BD6" w:rsidDel="00DA4E74">
            <w:rPr>
              <w:rFonts w:ascii="Times New Roman" w:hAnsi="Times New Roman"/>
              <w:color w:val="000000" w:themeColor="text1"/>
              <w:sz w:val="20"/>
              <w:szCs w:val="20"/>
            </w:rPr>
            <w:delText>誤操作も仰臥位で最も増加していた</w:delText>
          </w:r>
          <w:r w:rsidR="00141BD6" w:rsidRPr="00141BD6" w:rsidDel="00DA4E74">
            <w:rPr>
              <w:rFonts w:ascii="Times New Roman" w:hAnsi="Times New Roman"/>
              <w:color w:val="000000" w:themeColor="text1"/>
              <w:sz w:val="20"/>
              <w:szCs w:val="20"/>
            </w:rPr>
            <w:delText>.</w:delText>
          </w:r>
        </w:del>
      </w:ins>
    </w:p>
    <w:p w14:paraId="22DFC9D2" w14:textId="2A9271D0" w:rsidR="00141BD6" w:rsidDel="00362132" w:rsidRDefault="00141BD6" w:rsidP="00D8303B">
      <w:pPr>
        <w:ind w:firstLineChars="100" w:firstLine="195"/>
        <w:rPr>
          <w:ins w:id="240" w:author="作成者"/>
          <w:del w:id="241" w:author="作成者"/>
          <w:rFonts w:ascii="Times New Roman" w:hAnsi="Times New Roman"/>
          <w:color w:val="000000" w:themeColor="text1"/>
          <w:sz w:val="20"/>
          <w:szCs w:val="20"/>
        </w:rPr>
      </w:pPr>
    </w:p>
    <w:p w14:paraId="463E35A4" w14:textId="54E4F34C" w:rsidR="00AB42D9" w:rsidDel="00362132" w:rsidRDefault="00AB42D9" w:rsidP="00D8303B">
      <w:pPr>
        <w:ind w:firstLineChars="100" w:firstLine="195"/>
        <w:rPr>
          <w:ins w:id="242" w:author="作成者"/>
          <w:del w:id="243" w:author="作成者"/>
          <w:rFonts w:ascii="Times New Roman" w:hAnsi="Times New Roman"/>
          <w:color w:val="000000" w:themeColor="text1"/>
          <w:sz w:val="20"/>
          <w:szCs w:val="20"/>
        </w:rPr>
      </w:pPr>
      <w:ins w:id="244" w:author="作成者">
        <w:del w:id="245" w:author="作成者">
          <w:r w:rsidDel="00362132">
            <w:rPr>
              <w:rFonts w:asciiTheme="minorEastAsia" w:eastAsiaTheme="minorEastAsia" w:hAnsiTheme="minorEastAsia" w:hint="eastAsia"/>
              <w:bCs/>
              <w:noProof/>
              <w:color w:val="000000" w:themeColor="text1"/>
              <w:sz w:val="20"/>
            </w:rPr>
            <mc:AlternateContent>
              <mc:Choice Requires="wpg">
                <w:drawing>
                  <wp:inline distT="0" distB="0" distL="0" distR="0" wp14:anchorId="190E3888" wp14:editId="6E568E30">
                    <wp:extent cx="2942590" cy="2723746"/>
                    <wp:effectExtent l="0" t="0" r="3810" b="0"/>
                    <wp:docPr id="1247513437" name="グループ化 6"/>
                    <wp:cNvGraphicFramePr/>
                    <a:graphic xmlns:a="http://schemas.openxmlformats.org/drawingml/2006/main">
                      <a:graphicData uri="http://schemas.microsoft.com/office/word/2010/wordprocessingGroup">
                        <wpg:wgp>
                          <wpg:cNvGrpSpPr/>
                          <wpg:grpSpPr>
                            <a:xfrm>
                              <a:off x="0" y="0"/>
                              <a:ext cx="2942590" cy="2723746"/>
                              <a:chOff x="-1451361" y="-1195077"/>
                              <a:chExt cx="3452492" cy="3110602"/>
                            </a:xfrm>
                          </wpg:grpSpPr>
                          <wps:wsp>
                            <wps:cNvPr id="2102392385" name="テキスト ボックス 5"/>
                            <wps:cNvSpPr txBox="1"/>
                            <wps:spPr>
                              <a:xfrm>
                                <a:off x="-1384825" y="1225265"/>
                                <a:ext cx="3216094" cy="690260"/>
                              </a:xfrm>
                              <a:prstGeom prst="rect">
                                <a:avLst/>
                              </a:prstGeom>
                              <a:solidFill>
                                <a:schemeClr val="lt1"/>
                              </a:solidFill>
                              <a:ln w="6350">
                                <a:noFill/>
                              </a:ln>
                            </wps:spPr>
                            <wps:txbx>
                              <w:txbxContent>
                                <w:p w14:paraId="7FCCF56C" w14:textId="57F72295" w:rsidR="00AB42D9" w:rsidRPr="00AB42D9" w:rsidRDefault="00AB42D9" w:rsidP="00AB42D9">
                                  <w:pPr>
                                    <w:jc w:val="center"/>
                                    <w:rPr>
                                      <w:ins w:id="246" w:author="作成者"/>
                                      <w:sz w:val="20"/>
                                      <w:szCs w:val="20"/>
                                    </w:rPr>
                                  </w:pPr>
                                  <w:ins w:id="247" w:author="作成者">
                                    <w:r w:rsidRPr="00AB42D9">
                                      <w:rPr>
                                        <w:rFonts w:hint="eastAsia"/>
                                        <w:sz w:val="20"/>
                                        <w:szCs w:val="20"/>
                                      </w:rPr>
                                      <w:t>図</w:t>
                                    </w:r>
                                    <w:r>
                                      <w:rPr>
                                        <w:rFonts w:hint="eastAsia"/>
                                        <w:sz w:val="20"/>
                                        <w:szCs w:val="20"/>
                                      </w:rPr>
                                      <w:t>９</w:t>
                                    </w:r>
                                    <w:r w:rsidRPr="00AB42D9">
                                      <w:rPr>
                                        <w:rFonts w:hint="eastAsia"/>
                                        <w:sz w:val="20"/>
                                        <w:szCs w:val="20"/>
                                      </w:rPr>
                                      <w:t xml:space="preserve"> </w:t>
                                    </w:r>
                                    <w:r w:rsidRPr="00AB42D9">
                                      <w:rPr>
                                        <w:rFonts w:hint="eastAsia"/>
                                        <w:sz w:val="20"/>
                                        <w:szCs w:val="20"/>
                                      </w:rPr>
                                      <w:t>体位条件ごとの反応時間</w:t>
                                    </w:r>
                                  </w:ins>
                                </w:p>
                                <w:p w14:paraId="42A1B9E2" w14:textId="19CC0A96" w:rsidR="00AB42D9" w:rsidDel="00AB42D9" w:rsidRDefault="00AB42D9" w:rsidP="00AB42D9">
                                  <w:pPr>
                                    <w:jc w:val="center"/>
                                    <w:rPr>
                                      <w:del w:id="248" w:author="作成者"/>
                                      <w:sz w:val="20"/>
                                      <w:szCs w:val="20"/>
                                    </w:rPr>
                                  </w:pPr>
                                  <w:ins w:id="249" w:author="作成者">
                                    <w:r w:rsidRPr="00AB42D9">
                                      <w:rPr>
                                        <w:sz w:val="20"/>
                                        <w:szCs w:val="20"/>
                                      </w:rPr>
                                      <w:t>Fig.</w:t>
                                    </w:r>
                                    <w:r>
                                      <w:rPr>
                                        <w:sz w:val="20"/>
                                        <w:szCs w:val="20"/>
                                      </w:rPr>
                                      <w:t>9</w:t>
                                    </w:r>
                                    <w:r w:rsidRPr="00AB42D9">
                                      <w:rPr>
                                        <w:sz w:val="20"/>
                                        <w:szCs w:val="20"/>
                                      </w:rPr>
                                      <w:t xml:space="preserve"> Reaction Times across Different Posture Conditions</w:t>
                                    </w:r>
                                  </w:ins>
                                  <w:del w:id="250" w:author="作成者">
                                    <w:r w:rsidRPr="00450790" w:rsidDel="00AB42D9">
                                      <w:rPr>
                                        <w:rFonts w:hint="eastAsia"/>
                                        <w:sz w:val="20"/>
                                        <w:szCs w:val="20"/>
                                      </w:rPr>
                                      <w:delText>図</w:delText>
                                    </w:r>
                                    <w:r w:rsidDel="00AB42D9">
                                      <w:rPr>
                                        <w:rFonts w:hint="eastAsia"/>
                                        <w:sz w:val="20"/>
                                        <w:szCs w:val="20"/>
                                      </w:rPr>
                                      <w:delText>８</w:delText>
                                    </w:r>
                                    <w:r w:rsidDel="00AB42D9">
                                      <w:rPr>
                                        <w:sz w:val="20"/>
                                        <w:szCs w:val="20"/>
                                      </w:rPr>
                                      <w:delText xml:space="preserve"> </w:delText>
                                    </w:r>
                                    <w:r w:rsidDel="00AB42D9">
                                      <w:rPr>
                                        <w:rFonts w:hint="eastAsia"/>
                                        <w:sz w:val="20"/>
                                        <w:szCs w:val="20"/>
                                      </w:rPr>
                                      <w:delText>セッション別のターゲット位置ごとにおける反応時間</w:delText>
                                    </w:r>
                                  </w:del>
                                </w:p>
                                <w:p w14:paraId="5164E2AD" w14:textId="01D7E385" w:rsidR="00AB42D9" w:rsidRPr="00450790" w:rsidRDefault="00AB42D9" w:rsidP="00AB42D9">
                                  <w:pPr>
                                    <w:jc w:val="center"/>
                                    <w:rPr>
                                      <w:sz w:val="20"/>
                                      <w:szCs w:val="20"/>
                                    </w:rPr>
                                  </w:pPr>
                                  <w:del w:id="251" w:author="作成者">
                                    <w:r w:rsidDel="00AB42D9">
                                      <w:rPr>
                                        <w:sz w:val="20"/>
                                        <w:szCs w:val="20"/>
                                      </w:rPr>
                                      <w:delText xml:space="preserve">Fig.8 </w:delText>
                                    </w:r>
                                    <w:r w:rsidRPr="006A3933" w:rsidDel="00AB42D9">
                                      <w:rPr>
                                        <w:sz w:val="20"/>
                                        <w:szCs w:val="20"/>
                                      </w:rPr>
                                      <w:delText>Comparison of reaction times by target location across sessions</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080259257" name="図 9"/>
                              <pic:cNvPicPr>
                                <a:picLocks noChangeAspect="1"/>
                              </pic:cNvPicPr>
                            </pic:nvPicPr>
                            <pic:blipFill>
                              <a:blip r:embed="rId32" cstate="print">
                                <a:extLst>
                                  <a:ext uri="{28A0092B-C50C-407E-A947-70E740481C1C}">
                                    <a14:useLocalDpi xmlns:a14="http://schemas.microsoft.com/office/drawing/2010/main" val="0"/>
                                  </a:ext>
                                </a:extLst>
                              </a:blip>
                              <a:srcRect/>
                              <a:stretch/>
                            </pic:blipFill>
                            <pic:spPr>
                              <a:xfrm>
                                <a:off x="-1451361" y="-1195077"/>
                                <a:ext cx="3452492" cy="2304362"/>
                              </a:xfrm>
                              <a:prstGeom prst="rect">
                                <a:avLst/>
                              </a:prstGeom>
                            </pic:spPr>
                          </pic:pic>
                        </wpg:wgp>
                      </a:graphicData>
                    </a:graphic>
                  </wp:inline>
                </w:drawing>
              </mc:Choice>
              <mc:Fallback>
                <w:pict>
                  <v:group w14:anchorId="190E3888" id="_x0000_s1071" style="width:231.7pt;height:214.45pt;mso-position-horizontal-relative:char;mso-position-vertical-relative:line" coordorigin="-14513,-11950" coordsize="34524,311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">
                    <v:shape id="テキスト ボックス 5" o:spid="_x0000_s1072" type="#_x0000_t202" style="position:absolute;left:-13848;top:12252;width:32160;height:69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" fillcolor="white [3201]" stroked="f" strokeweight=".5pt">
                      <v:textbox inset="0,0,0,0">
                        <w:txbxContent>
                          <w:p w14:paraId="7FCCF56C" w14:textId="57F72295" w:rsidR="00AB42D9" w:rsidRPr="00AB42D9" w:rsidRDefault="00AB42D9" w:rsidP="00AB42D9">
                            <w:pPr>
                              <w:jc w:val="center"/>
                              <w:rPr>
                                <w:ins w:id="281" w:author="作成者"/>
                                <w:sz w:val="20"/>
                                <w:szCs w:val="20"/>
                              </w:rPr>
                            </w:pPr>
                            <w:ins w:id="282" w:author="作成者">
                              <w:r w:rsidRPr="00AB42D9">
                                <w:rPr>
                                  <w:rFonts w:hint="eastAsia"/>
                                  <w:sz w:val="20"/>
                                  <w:szCs w:val="20"/>
                                </w:rPr>
                                <w:t>図</w:t>
                              </w:r>
                              <w:r>
                                <w:rPr>
                                  <w:rFonts w:hint="eastAsia"/>
                                  <w:sz w:val="20"/>
                                  <w:szCs w:val="20"/>
                                </w:rPr>
                                <w:t>９</w:t>
                              </w:r>
                              <w:r w:rsidRPr="00AB42D9">
                                <w:rPr>
                                  <w:rFonts w:hint="eastAsia"/>
                                  <w:sz w:val="20"/>
                                  <w:szCs w:val="20"/>
                                </w:rPr>
                                <w:t xml:space="preserve"> </w:t>
                              </w:r>
                              <w:r w:rsidRPr="00AB42D9">
                                <w:rPr>
                                  <w:rFonts w:hint="eastAsia"/>
                                  <w:sz w:val="20"/>
                                  <w:szCs w:val="20"/>
                                </w:rPr>
                                <w:t>体位条件ごとの反応時間</w:t>
                              </w:r>
                            </w:ins>
                          </w:p>
                          <w:p w14:paraId="42A1B9E2" w14:textId="19CC0A96" w:rsidR="00AB42D9" w:rsidDel="00AB42D9" w:rsidRDefault="00AB42D9" w:rsidP="00AB42D9">
                            <w:pPr>
                              <w:jc w:val="center"/>
                              <w:rPr>
                                <w:del w:id="283" w:author="作成者"/>
                                <w:sz w:val="20"/>
                                <w:szCs w:val="20"/>
                              </w:rPr>
                            </w:pPr>
                            <w:ins w:id="284" w:author="作成者">
                              <w:r w:rsidRPr="00AB42D9">
                                <w:rPr>
                                  <w:sz w:val="20"/>
                                  <w:szCs w:val="20"/>
                                </w:rPr>
                                <w:t>Fig.</w:t>
                              </w:r>
                              <w:r>
                                <w:rPr>
                                  <w:sz w:val="20"/>
                                  <w:szCs w:val="20"/>
                                </w:rPr>
                                <w:t>9</w:t>
                              </w:r>
                              <w:r w:rsidRPr="00AB42D9">
                                <w:rPr>
                                  <w:sz w:val="20"/>
                                  <w:szCs w:val="20"/>
                                </w:rPr>
                                <w:t xml:space="preserve"> Reaction Times across Different Posture Conditions</w:t>
                              </w:r>
                            </w:ins>
                            <w:del w:id="285" w:author="作成者">
                              <w:r w:rsidRPr="00450790" w:rsidDel="00AB42D9">
                                <w:rPr>
                                  <w:rFonts w:hint="eastAsia"/>
                                  <w:sz w:val="20"/>
                                  <w:szCs w:val="20"/>
                                </w:rPr>
                                <w:delText>図</w:delText>
                              </w:r>
                              <w:r w:rsidDel="00AB42D9">
                                <w:rPr>
                                  <w:rFonts w:hint="eastAsia"/>
                                  <w:sz w:val="20"/>
                                  <w:szCs w:val="20"/>
                                </w:rPr>
                                <w:delText>８</w:delText>
                              </w:r>
                              <w:r w:rsidDel="00AB42D9">
                                <w:rPr>
                                  <w:sz w:val="20"/>
                                  <w:szCs w:val="20"/>
                                </w:rPr>
                                <w:delText xml:space="preserve"> </w:delText>
                              </w:r>
                              <w:r w:rsidDel="00AB42D9">
                                <w:rPr>
                                  <w:rFonts w:hint="eastAsia"/>
                                  <w:sz w:val="20"/>
                                  <w:szCs w:val="20"/>
                                </w:rPr>
                                <w:delText>セッション別のターゲット位置ごとにおける反応時間</w:delText>
                              </w:r>
                            </w:del>
                          </w:p>
                          <w:p w14:paraId="5164E2AD" w14:textId="01D7E385" w:rsidR="00AB42D9" w:rsidRPr="00450790" w:rsidRDefault="00AB42D9" w:rsidP="00AB42D9">
                            <w:pPr>
                              <w:jc w:val="center"/>
                              <w:rPr>
                                <w:sz w:val="20"/>
                                <w:szCs w:val="20"/>
                              </w:rPr>
                            </w:pPr>
                            <w:del w:id="286" w:author="作成者">
                              <w:r w:rsidDel="00AB42D9">
                                <w:rPr>
                                  <w:sz w:val="20"/>
                                  <w:szCs w:val="20"/>
                                </w:rPr>
                                <w:delText xml:space="preserve">Fig.8 </w:delText>
                              </w:r>
                              <w:r w:rsidRPr="006A3933" w:rsidDel="00AB42D9">
                                <w:rPr>
                                  <w:sz w:val="20"/>
                                  <w:szCs w:val="20"/>
                                </w:rPr>
                                <w:delText>Comparison of reaction times by target location across sessions</w:delText>
                              </w:r>
                            </w:del>
                          </w:p>
                        </w:txbxContent>
                      </v:textbox>
                    </v:shape>
                    <v:shape id="図 9" o:spid="_x0000_s1073" type="#_x0000_t75" style="position:absolute;left:-14513;top:-11950;width:34524;height:23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">
                      <v:imagedata r:id="rId33" o:title=""/>
                    </v:shape>
                    <w10:anchorlock/>
                  </v:group>
                </w:pict>
              </mc:Fallback>
            </mc:AlternateContent>
          </w:r>
        </w:del>
      </w:ins>
    </w:p>
    <w:p w14:paraId="3399CBA1" w14:textId="4F25139A" w:rsidR="00AB42D9" w:rsidRPr="00D8303B" w:rsidDel="00362132" w:rsidRDefault="00AB42D9" w:rsidP="00D8303B">
      <w:pPr>
        <w:ind w:firstLineChars="100" w:firstLine="195"/>
        <w:rPr>
          <w:del w:id="252" w:author="作成者"/>
          <w:rFonts w:ascii="Times New Roman" w:hAnsi="Times New Roman"/>
          <w:color w:val="000000" w:themeColor="text1"/>
          <w:sz w:val="20"/>
          <w:szCs w:val="20"/>
        </w:rPr>
      </w:pPr>
    </w:p>
    <w:p w14:paraId="4F2753C9" w14:textId="77777777" w:rsidR="00714BB8" w:rsidRDefault="00714BB8" w:rsidP="00714BB8">
      <w:pPr>
        <w:rPr>
          <w:rFonts w:ascii="Times New Roman" w:eastAsia="ＭＳ ゴシック" w:hAnsi="Times New Roman"/>
          <w:b/>
          <w:color w:val="000000" w:themeColor="text1"/>
          <w:sz w:val="20"/>
          <w:szCs w:val="20"/>
        </w:rPr>
      </w:pPr>
    </w:p>
    <w:p w14:paraId="124C7ECC" w14:textId="473ECC10" w:rsidR="00F46449" w:rsidRPr="00FB1063" w:rsidRDefault="00F46449" w:rsidP="00F46449">
      <w:pPr>
        <w:spacing w:afterLines="100" w:after="291"/>
        <w:rPr>
          <w:rFonts w:ascii="Times New Roman" w:eastAsia="ＭＳ ゴシック" w:hAnsi="Times New Roman"/>
          <w:b/>
          <w:color w:val="000000" w:themeColor="text1"/>
          <w:sz w:val="20"/>
          <w:szCs w:val="20"/>
        </w:rPr>
      </w:pPr>
      <w:r w:rsidRPr="00FB1063">
        <w:rPr>
          <w:rFonts w:ascii="Times New Roman" w:eastAsia="ＭＳ ゴシック" w:hAnsi="Times New Roman"/>
          <w:b/>
          <w:color w:val="000000" w:themeColor="text1"/>
          <w:sz w:val="20"/>
          <w:szCs w:val="20"/>
        </w:rPr>
        <w:t>3-</w:t>
      </w:r>
      <w:r w:rsidR="00AD0E72">
        <w:rPr>
          <w:rFonts w:ascii="Times New Roman" w:eastAsia="ＭＳ ゴシック" w:hAnsi="Times New Roman"/>
          <w:b/>
          <w:color w:val="000000" w:themeColor="text1"/>
          <w:sz w:val="20"/>
          <w:szCs w:val="20"/>
        </w:rPr>
        <w:t>3</w:t>
      </w:r>
      <w:r w:rsidRPr="00FB1063">
        <w:rPr>
          <w:rFonts w:ascii="Times New Roman" w:eastAsia="ＭＳ ゴシック" w:hAnsi="Times New Roman"/>
          <w:b/>
          <w:color w:val="000000" w:themeColor="text1"/>
          <w:sz w:val="20"/>
          <w:szCs w:val="20"/>
        </w:rPr>
        <w:t xml:space="preserve">. </w:t>
      </w:r>
      <w:r w:rsidR="00AD0E72">
        <w:rPr>
          <w:rFonts w:ascii="Times New Roman" w:eastAsia="ＭＳ ゴシック" w:hAnsi="Times New Roman" w:hint="eastAsia"/>
          <w:b/>
          <w:color w:val="000000" w:themeColor="text1"/>
          <w:sz w:val="20"/>
          <w:szCs w:val="20"/>
        </w:rPr>
        <w:t>考察</w:t>
      </w:r>
    </w:p>
    <w:p w14:paraId="26D3E489" w14:textId="0A63E22C" w:rsidR="002A0183" w:rsidRPr="002A0183" w:rsidDel="00874BD7" w:rsidRDefault="00874BD7" w:rsidP="002A0183">
      <w:pPr>
        <w:spacing w:afterLines="100" w:after="291"/>
        <w:rPr>
          <w:ins w:id="253" w:author="作成者"/>
          <w:del w:id="254" w:author="作成者"/>
          <w:rFonts w:ascii="Times New Roman" w:hAnsi="Times New Roman"/>
          <w:color w:val="000000" w:themeColor="text1"/>
          <w:sz w:val="20"/>
          <w:szCs w:val="20"/>
        </w:rPr>
      </w:pPr>
      <w:ins w:id="255" w:author="作成者">
        <w:r>
          <w:rPr>
            <w:rFonts w:ascii="Times New Roman" w:hAnsi="Times New Roman" w:hint="eastAsia"/>
            <w:color w:val="000000" w:themeColor="text1"/>
            <w:sz w:val="20"/>
            <w:szCs w:val="20"/>
          </w:rPr>
          <w:t xml:space="preserve">　</w:t>
        </w:r>
        <w:r w:rsidR="002A0183" w:rsidRPr="002A0183">
          <w:rPr>
            <w:rFonts w:ascii="Times New Roman" w:hAnsi="Times New Roman" w:hint="eastAsia"/>
            <w:color w:val="000000" w:themeColor="text1"/>
            <w:sz w:val="20"/>
            <w:szCs w:val="20"/>
          </w:rPr>
          <w:t>実験</w:t>
        </w:r>
        <w:r w:rsidR="002A0183" w:rsidRPr="002A0183">
          <w:rPr>
            <w:rFonts w:ascii="Times New Roman" w:hAnsi="Times New Roman" w:hint="eastAsia"/>
            <w:color w:val="000000" w:themeColor="text1"/>
            <w:sz w:val="20"/>
            <w:szCs w:val="20"/>
          </w:rPr>
          <w:t>2</w:t>
        </w:r>
        <w:r w:rsidR="002A0183" w:rsidRPr="002A0183">
          <w:rPr>
            <w:rFonts w:ascii="Times New Roman" w:hAnsi="Times New Roman" w:hint="eastAsia"/>
            <w:color w:val="000000" w:themeColor="text1"/>
            <w:sz w:val="20"/>
            <w:szCs w:val="20"/>
          </w:rPr>
          <w:t>の結果</w:t>
        </w:r>
        <w:r w:rsidR="002A0183" w:rsidRPr="002A0183">
          <w:rPr>
            <w:rFonts w:ascii="Times New Roman" w:hAnsi="Times New Roman" w:hint="eastAsia"/>
            <w:color w:val="000000" w:themeColor="text1"/>
            <w:sz w:val="20"/>
            <w:szCs w:val="20"/>
          </w:rPr>
          <w:t>,</w:t>
        </w:r>
        <w:r w:rsidR="002A0183" w:rsidRPr="002A0183">
          <w:rPr>
            <w:rFonts w:ascii="Times New Roman" w:hAnsi="Times New Roman" w:hint="eastAsia"/>
            <w:color w:val="000000" w:themeColor="text1"/>
            <w:sz w:val="20"/>
            <w:szCs w:val="20"/>
          </w:rPr>
          <w:t>体位条件間での全体的な反応時間に有意な差は認められず（</w:t>
        </w:r>
        <w:r w:rsidR="002A0183" w:rsidRPr="002A0183">
          <w:rPr>
            <w:rFonts w:ascii="Times New Roman" w:hAnsi="Times New Roman" w:hint="eastAsia"/>
            <w:color w:val="000000" w:themeColor="text1"/>
            <w:sz w:val="20"/>
            <w:szCs w:val="20"/>
          </w:rPr>
          <w:t>H</w:t>
        </w:r>
        <w:r w:rsidR="002B1A8F">
          <w:rPr>
            <w:rFonts w:ascii="Times New Roman" w:hAnsi="Times New Roman"/>
            <w:color w:val="000000" w:themeColor="text1"/>
            <w:sz w:val="20"/>
            <w:szCs w:val="20"/>
          </w:rPr>
          <w:t xml:space="preserve"> </w:t>
        </w:r>
        <w:r w:rsidR="002A0183" w:rsidRPr="002A0183">
          <w:rPr>
            <w:rFonts w:ascii="Times New Roman" w:hAnsi="Times New Roman" w:hint="eastAsia"/>
            <w:color w:val="000000" w:themeColor="text1"/>
            <w:sz w:val="20"/>
            <w:szCs w:val="20"/>
          </w:rPr>
          <w:t>=</w:t>
        </w:r>
        <w:r w:rsidR="002B1A8F">
          <w:rPr>
            <w:rFonts w:ascii="Times New Roman" w:hAnsi="Times New Roman"/>
            <w:color w:val="000000" w:themeColor="text1"/>
            <w:sz w:val="20"/>
            <w:szCs w:val="20"/>
          </w:rPr>
          <w:t xml:space="preserve"> </w:t>
        </w:r>
        <w:r w:rsidR="002A0183" w:rsidRPr="002A0183">
          <w:rPr>
            <w:rFonts w:ascii="Times New Roman" w:hAnsi="Times New Roman" w:hint="eastAsia"/>
            <w:color w:val="000000" w:themeColor="text1"/>
            <w:sz w:val="20"/>
            <w:szCs w:val="20"/>
          </w:rPr>
          <w:t>1.749,p</w:t>
        </w:r>
        <w:r w:rsidR="002B1A8F">
          <w:rPr>
            <w:rFonts w:ascii="Times New Roman" w:hAnsi="Times New Roman"/>
            <w:color w:val="000000" w:themeColor="text1"/>
            <w:sz w:val="20"/>
            <w:szCs w:val="20"/>
          </w:rPr>
          <w:t xml:space="preserve"> </w:t>
        </w:r>
        <w:r w:rsidR="002A0183" w:rsidRPr="002A0183">
          <w:rPr>
            <w:rFonts w:ascii="Times New Roman" w:hAnsi="Times New Roman" w:hint="eastAsia"/>
            <w:color w:val="000000" w:themeColor="text1"/>
            <w:sz w:val="20"/>
            <w:szCs w:val="20"/>
          </w:rPr>
          <w:t>=</w:t>
        </w:r>
        <w:r w:rsidR="002B1A8F">
          <w:rPr>
            <w:rFonts w:ascii="Times New Roman" w:hAnsi="Times New Roman"/>
            <w:color w:val="000000" w:themeColor="text1"/>
            <w:sz w:val="20"/>
            <w:szCs w:val="20"/>
          </w:rPr>
          <w:t xml:space="preserve"> </w:t>
        </w:r>
        <w:r w:rsidR="002A0183" w:rsidRPr="002A0183">
          <w:rPr>
            <w:rFonts w:ascii="Times New Roman" w:hAnsi="Times New Roman" w:hint="eastAsia"/>
            <w:color w:val="000000" w:themeColor="text1"/>
            <w:sz w:val="20"/>
            <w:szCs w:val="20"/>
          </w:rPr>
          <w:t>0.417</w:t>
        </w:r>
        <w:r w:rsidR="002A0183" w:rsidRPr="002A0183">
          <w:rPr>
            <w:rFonts w:ascii="Times New Roman" w:hAnsi="Times New Roman" w:hint="eastAsia"/>
            <w:color w:val="000000" w:themeColor="text1"/>
            <w:sz w:val="20"/>
            <w:szCs w:val="20"/>
          </w:rPr>
          <w:t>）</w:t>
        </w:r>
        <w:r w:rsidR="002A0183" w:rsidRPr="002A0183">
          <w:rPr>
            <w:rFonts w:ascii="Times New Roman" w:hAnsi="Times New Roman" w:hint="eastAsia"/>
            <w:color w:val="000000" w:themeColor="text1"/>
            <w:sz w:val="20"/>
            <w:szCs w:val="20"/>
          </w:rPr>
          <w:t>,</w:t>
        </w:r>
        <w:r w:rsidR="002A0183" w:rsidRPr="002A0183">
          <w:rPr>
            <w:rFonts w:ascii="Times New Roman" w:hAnsi="Times New Roman" w:hint="eastAsia"/>
            <w:color w:val="000000" w:themeColor="text1"/>
            <w:sz w:val="20"/>
            <w:szCs w:val="20"/>
          </w:rPr>
          <w:t>仰臥位においても座位と同等の反応時間を記録した</w:t>
        </w:r>
        <w:r w:rsidR="002A0183" w:rsidRPr="002A0183">
          <w:rPr>
            <w:rFonts w:ascii="Times New Roman" w:hAnsi="Times New Roman" w:hint="eastAsia"/>
            <w:color w:val="000000" w:themeColor="text1"/>
            <w:sz w:val="20"/>
            <w:szCs w:val="20"/>
          </w:rPr>
          <w:t>.</w:t>
        </w:r>
        <w:r w:rsidR="002A0183" w:rsidRPr="002A0183">
          <w:rPr>
            <w:rFonts w:ascii="Times New Roman" w:hAnsi="Times New Roman" w:hint="eastAsia"/>
            <w:color w:val="000000" w:themeColor="text1"/>
            <w:sz w:val="20"/>
            <w:szCs w:val="20"/>
          </w:rPr>
          <w:t>これは</w:t>
        </w:r>
        <w:del w:id="256" w:author="作成者">
          <w:r w:rsidR="002A0183" w:rsidRPr="002A0183" w:rsidDel="002B1A8F">
            <w:rPr>
              <w:rFonts w:ascii="Times New Roman" w:hAnsi="Times New Roman" w:hint="eastAsia"/>
              <w:color w:val="000000" w:themeColor="text1"/>
              <w:sz w:val="20"/>
              <w:szCs w:val="20"/>
            </w:rPr>
            <w:delText>「</w:delText>
          </w:r>
        </w:del>
        <w:r w:rsidR="002A0183" w:rsidRPr="002A0183">
          <w:rPr>
            <w:rFonts w:ascii="Times New Roman" w:hAnsi="Times New Roman" w:hint="eastAsia"/>
            <w:color w:val="000000" w:themeColor="text1"/>
            <w:sz w:val="20"/>
            <w:szCs w:val="20"/>
          </w:rPr>
          <w:t>座位のパフォーマンスが最も高かった</w:t>
        </w:r>
        <w:del w:id="257" w:author="作成者">
          <w:r w:rsidR="002A0183" w:rsidRPr="002A0183" w:rsidDel="002B1A8F">
            <w:rPr>
              <w:rFonts w:ascii="Times New Roman" w:hAnsi="Times New Roman" w:hint="eastAsia"/>
              <w:color w:val="000000" w:themeColor="text1"/>
              <w:sz w:val="20"/>
              <w:szCs w:val="20"/>
            </w:rPr>
            <w:delText>」</w:delText>
          </w:r>
        </w:del>
        <w:r w:rsidR="002A0183" w:rsidRPr="002A0183">
          <w:rPr>
            <w:rFonts w:ascii="Times New Roman" w:hAnsi="Times New Roman" w:hint="eastAsia"/>
            <w:color w:val="000000" w:themeColor="text1"/>
            <w:sz w:val="20"/>
            <w:szCs w:val="20"/>
          </w:rPr>
          <w:t>実験</w:t>
        </w:r>
        <w:r w:rsidR="002A0183" w:rsidRPr="002A0183">
          <w:rPr>
            <w:rFonts w:ascii="Times New Roman" w:hAnsi="Times New Roman" w:hint="eastAsia"/>
            <w:color w:val="000000" w:themeColor="text1"/>
            <w:sz w:val="20"/>
            <w:szCs w:val="20"/>
          </w:rPr>
          <w:t>1</w:t>
        </w:r>
        <w:r w:rsidR="002A0183" w:rsidRPr="002A0183">
          <w:rPr>
            <w:rFonts w:ascii="Times New Roman" w:hAnsi="Times New Roman" w:hint="eastAsia"/>
            <w:color w:val="000000" w:themeColor="text1"/>
            <w:sz w:val="20"/>
            <w:szCs w:val="20"/>
          </w:rPr>
          <w:t>の結果とは対照的である</w:t>
        </w:r>
        <w:r w:rsidR="002A0183" w:rsidRPr="002A0183">
          <w:rPr>
            <w:rFonts w:ascii="Times New Roman" w:hAnsi="Times New Roman" w:hint="eastAsia"/>
            <w:color w:val="000000" w:themeColor="text1"/>
            <w:sz w:val="20"/>
            <w:szCs w:val="20"/>
          </w:rPr>
          <w:t>.</w:t>
        </w:r>
        <w:r w:rsidR="002A0183" w:rsidRPr="002A0183">
          <w:rPr>
            <w:rFonts w:ascii="Times New Roman" w:hAnsi="Times New Roman" w:hint="eastAsia"/>
            <w:color w:val="000000" w:themeColor="text1"/>
            <w:sz w:val="20"/>
            <w:szCs w:val="20"/>
          </w:rPr>
          <w:t>この要因として</w:t>
        </w:r>
        <w:r w:rsidR="002A0183" w:rsidRPr="002A0183">
          <w:rPr>
            <w:rFonts w:ascii="Times New Roman" w:hAnsi="Times New Roman" w:hint="eastAsia"/>
            <w:color w:val="000000" w:themeColor="text1"/>
            <w:sz w:val="20"/>
            <w:szCs w:val="20"/>
          </w:rPr>
          <w:t>,</w:t>
        </w:r>
        <w:r w:rsidR="002A0183" w:rsidRPr="002A0183">
          <w:rPr>
            <w:rFonts w:ascii="Times New Roman" w:hAnsi="Times New Roman" w:hint="eastAsia"/>
            <w:color w:val="000000" w:themeColor="text1"/>
            <w:sz w:val="20"/>
            <w:szCs w:val="20"/>
          </w:rPr>
          <w:t>実験</w:t>
        </w:r>
        <w:r w:rsidR="002A0183" w:rsidRPr="002A0183">
          <w:rPr>
            <w:rFonts w:ascii="Times New Roman" w:hAnsi="Times New Roman" w:hint="eastAsia"/>
            <w:color w:val="000000" w:themeColor="text1"/>
            <w:sz w:val="20"/>
            <w:szCs w:val="20"/>
          </w:rPr>
          <w:t>2</w:t>
        </w:r>
        <w:r w:rsidR="002A0183" w:rsidRPr="002A0183">
          <w:rPr>
            <w:rFonts w:ascii="Times New Roman" w:hAnsi="Times New Roman" w:hint="eastAsia"/>
            <w:color w:val="000000" w:themeColor="text1"/>
            <w:sz w:val="20"/>
            <w:szCs w:val="20"/>
          </w:rPr>
          <w:t>の参加者</w:t>
        </w:r>
        <w:r w:rsidR="002A0183" w:rsidRPr="002A0183">
          <w:rPr>
            <w:rFonts w:ascii="Times New Roman" w:hAnsi="Times New Roman" w:hint="eastAsia"/>
            <w:color w:val="000000" w:themeColor="text1"/>
            <w:sz w:val="20"/>
            <w:szCs w:val="20"/>
          </w:rPr>
          <w:t>13</w:t>
        </w:r>
        <w:r w:rsidR="002A0183" w:rsidRPr="002A0183">
          <w:rPr>
            <w:rFonts w:ascii="Times New Roman" w:hAnsi="Times New Roman" w:hint="eastAsia"/>
            <w:color w:val="000000" w:themeColor="text1"/>
            <w:sz w:val="20"/>
            <w:szCs w:val="20"/>
          </w:rPr>
          <w:t>名のうち</w:t>
        </w:r>
        <w:r w:rsidR="002A0183" w:rsidRPr="002A0183">
          <w:rPr>
            <w:rFonts w:ascii="Times New Roman" w:hAnsi="Times New Roman" w:hint="eastAsia"/>
            <w:color w:val="000000" w:themeColor="text1"/>
            <w:sz w:val="20"/>
            <w:szCs w:val="20"/>
          </w:rPr>
          <w:t>9</w:t>
        </w:r>
        <w:r w:rsidR="002A0183" w:rsidRPr="002A0183">
          <w:rPr>
            <w:rFonts w:ascii="Times New Roman" w:hAnsi="Times New Roman" w:hint="eastAsia"/>
            <w:color w:val="000000" w:themeColor="text1"/>
            <w:sz w:val="20"/>
            <w:szCs w:val="20"/>
          </w:rPr>
          <w:t>名が実験</w:t>
        </w:r>
        <w:r w:rsidR="002A0183" w:rsidRPr="002A0183">
          <w:rPr>
            <w:rFonts w:ascii="Times New Roman" w:hAnsi="Times New Roman" w:hint="eastAsia"/>
            <w:color w:val="000000" w:themeColor="text1"/>
            <w:sz w:val="20"/>
            <w:szCs w:val="20"/>
          </w:rPr>
          <w:t>1</w:t>
        </w:r>
        <w:r w:rsidR="002A0183" w:rsidRPr="002A0183">
          <w:rPr>
            <w:rFonts w:ascii="Times New Roman" w:hAnsi="Times New Roman" w:hint="eastAsia"/>
            <w:color w:val="000000" w:themeColor="text1"/>
            <w:sz w:val="20"/>
            <w:szCs w:val="20"/>
          </w:rPr>
          <w:t>からの継続参加者であったことが考えられる</w:t>
        </w:r>
        <w:r w:rsidR="002A0183" w:rsidRPr="002A0183">
          <w:rPr>
            <w:rFonts w:ascii="Times New Roman" w:hAnsi="Times New Roman" w:hint="eastAsia"/>
            <w:color w:val="000000" w:themeColor="text1"/>
            <w:sz w:val="20"/>
            <w:szCs w:val="20"/>
          </w:rPr>
          <w:t>.</w:t>
        </w:r>
        <w:r w:rsidR="002A0183" w:rsidRPr="002A0183">
          <w:rPr>
            <w:rFonts w:ascii="Times New Roman" w:hAnsi="Times New Roman" w:hint="eastAsia"/>
            <w:color w:val="000000" w:themeColor="text1"/>
            <w:sz w:val="20"/>
            <w:szCs w:val="20"/>
          </w:rPr>
          <w:t>実験</w:t>
        </w:r>
        <w:r w:rsidR="002A0183" w:rsidRPr="002A0183">
          <w:rPr>
            <w:rFonts w:ascii="Times New Roman" w:hAnsi="Times New Roman" w:hint="eastAsia"/>
            <w:color w:val="000000" w:themeColor="text1"/>
            <w:sz w:val="20"/>
            <w:szCs w:val="20"/>
          </w:rPr>
          <w:t>1</w:t>
        </w:r>
        <w:r w:rsidR="002A0183" w:rsidRPr="002A0183">
          <w:rPr>
            <w:rFonts w:ascii="Times New Roman" w:hAnsi="Times New Roman" w:hint="eastAsia"/>
            <w:color w:val="000000" w:themeColor="text1"/>
            <w:sz w:val="20"/>
            <w:szCs w:val="20"/>
          </w:rPr>
          <w:t>を通じてタスクの性質や</w:t>
        </w:r>
        <w:r w:rsidR="002A0183" w:rsidRPr="002A0183">
          <w:rPr>
            <w:rFonts w:ascii="Times New Roman" w:hAnsi="Times New Roman" w:hint="eastAsia"/>
            <w:color w:val="000000" w:themeColor="text1"/>
            <w:sz w:val="20"/>
            <w:szCs w:val="20"/>
          </w:rPr>
          <w:t>VR</w:t>
        </w:r>
        <w:r w:rsidR="002A0183" w:rsidRPr="002A0183">
          <w:rPr>
            <w:rFonts w:ascii="Times New Roman" w:hAnsi="Times New Roman" w:hint="eastAsia"/>
            <w:color w:val="000000" w:themeColor="text1"/>
            <w:sz w:val="20"/>
            <w:szCs w:val="20"/>
          </w:rPr>
          <w:t>空間内でのターゲット配置に対する習熟</w:t>
        </w:r>
        <w:del w:id="258" w:author="作成者">
          <w:r w:rsidR="002A0183" w:rsidRPr="002A0183" w:rsidDel="003B1DB7">
            <w:rPr>
              <w:rFonts w:ascii="Times New Roman" w:hAnsi="Times New Roman" w:hint="eastAsia"/>
              <w:color w:val="000000" w:themeColor="text1"/>
              <w:sz w:val="20"/>
              <w:szCs w:val="20"/>
            </w:rPr>
            <w:delText>（学習効果）</w:delText>
          </w:r>
        </w:del>
        <w:r w:rsidR="002A0183" w:rsidRPr="002A0183">
          <w:rPr>
            <w:rFonts w:ascii="Times New Roman" w:hAnsi="Times New Roman" w:hint="eastAsia"/>
            <w:color w:val="000000" w:themeColor="text1"/>
            <w:sz w:val="20"/>
            <w:szCs w:val="20"/>
          </w:rPr>
          <w:t>が進んだ結果</w:t>
        </w:r>
        <w:r w:rsidR="002A0183" w:rsidRPr="002A0183">
          <w:rPr>
            <w:rFonts w:ascii="Times New Roman" w:hAnsi="Times New Roman" w:hint="eastAsia"/>
            <w:color w:val="000000" w:themeColor="text1"/>
            <w:sz w:val="20"/>
            <w:szCs w:val="20"/>
          </w:rPr>
          <w:t>,</w:t>
        </w:r>
        <w:r w:rsidR="002A0183" w:rsidRPr="002A0183">
          <w:rPr>
            <w:rFonts w:ascii="Times New Roman" w:hAnsi="Times New Roman" w:hint="eastAsia"/>
            <w:color w:val="000000" w:themeColor="text1"/>
            <w:sz w:val="20"/>
            <w:szCs w:val="20"/>
          </w:rPr>
          <w:t>実験</w:t>
        </w:r>
        <w:r w:rsidR="002A0183" w:rsidRPr="002A0183">
          <w:rPr>
            <w:rFonts w:ascii="Times New Roman" w:hAnsi="Times New Roman" w:hint="eastAsia"/>
            <w:color w:val="000000" w:themeColor="text1"/>
            <w:sz w:val="20"/>
            <w:szCs w:val="20"/>
          </w:rPr>
          <w:t>2</w:t>
        </w:r>
        <w:r w:rsidR="002A0183" w:rsidRPr="002A0183">
          <w:rPr>
            <w:rFonts w:ascii="Times New Roman" w:hAnsi="Times New Roman" w:hint="eastAsia"/>
            <w:color w:val="000000" w:themeColor="text1"/>
            <w:sz w:val="20"/>
            <w:szCs w:val="20"/>
          </w:rPr>
          <w:t>では初期段階から高いパフォーマンスが発揮され</w:t>
        </w:r>
        <w:r w:rsidR="002A0183" w:rsidRPr="002A0183">
          <w:rPr>
            <w:rFonts w:ascii="Times New Roman" w:hAnsi="Times New Roman" w:hint="eastAsia"/>
            <w:color w:val="000000" w:themeColor="text1"/>
            <w:sz w:val="20"/>
            <w:szCs w:val="20"/>
          </w:rPr>
          <w:t>,</w:t>
        </w:r>
        <w:r w:rsidR="002A0183" w:rsidRPr="002A0183">
          <w:rPr>
            <w:rFonts w:ascii="Times New Roman" w:hAnsi="Times New Roman" w:hint="eastAsia"/>
            <w:color w:val="000000" w:themeColor="text1"/>
            <w:sz w:val="20"/>
            <w:szCs w:val="20"/>
          </w:rPr>
          <w:t>体位による身体的制約の影響が表面化しにくかった可能性が高い</w:t>
        </w:r>
        <w:r w:rsidR="002A0183" w:rsidRPr="002A0183">
          <w:rPr>
            <w:rFonts w:ascii="Times New Roman" w:hAnsi="Times New Roman" w:hint="eastAsia"/>
            <w:color w:val="000000" w:themeColor="text1"/>
            <w:sz w:val="20"/>
            <w:szCs w:val="20"/>
          </w:rPr>
          <w:t>.</w:t>
        </w:r>
      </w:ins>
    </w:p>
    <w:p w14:paraId="29F3141E" w14:textId="77777777" w:rsidR="002A0183" w:rsidRPr="002A0183" w:rsidRDefault="002A0183" w:rsidP="002A0183">
      <w:pPr>
        <w:spacing w:afterLines="100" w:after="291"/>
        <w:rPr>
          <w:ins w:id="259" w:author="作成者"/>
          <w:rFonts w:ascii="Times New Roman" w:hAnsi="Times New Roman"/>
          <w:color w:val="000000" w:themeColor="text1"/>
          <w:sz w:val="20"/>
          <w:szCs w:val="20"/>
        </w:rPr>
      </w:pPr>
    </w:p>
    <w:p w14:paraId="6D578D26" w14:textId="634C2232" w:rsidR="002A0183" w:rsidRPr="002A0183" w:rsidDel="00874BD7" w:rsidRDefault="002A0183" w:rsidP="002A0183">
      <w:pPr>
        <w:spacing w:afterLines="100" w:after="291"/>
        <w:rPr>
          <w:ins w:id="260" w:author="作成者"/>
          <w:del w:id="261" w:author="作成者"/>
          <w:rFonts w:ascii="Times New Roman" w:hAnsi="Times New Roman"/>
          <w:color w:val="000000" w:themeColor="text1"/>
          <w:sz w:val="20"/>
          <w:szCs w:val="20"/>
        </w:rPr>
      </w:pPr>
      <w:ins w:id="262" w:author="作成者">
        <w:r w:rsidRPr="002A0183">
          <w:rPr>
            <w:rFonts w:ascii="Times New Roman" w:hAnsi="Times New Roman" w:hint="eastAsia"/>
            <w:color w:val="000000" w:themeColor="text1"/>
            <w:sz w:val="20"/>
            <w:szCs w:val="20"/>
          </w:rPr>
          <w:t xml:space="preserve">　一方で</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実験</w:t>
        </w:r>
        <w:r w:rsidRPr="002A0183">
          <w:rPr>
            <w:rFonts w:ascii="Times New Roman" w:hAnsi="Times New Roman" w:hint="eastAsia"/>
            <w:color w:val="000000" w:themeColor="text1"/>
            <w:sz w:val="20"/>
            <w:szCs w:val="20"/>
          </w:rPr>
          <w:t>2</w:t>
        </w:r>
        <w:r w:rsidRPr="002A0183">
          <w:rPr>
            <w:rFonts w:ascii="Times New Roman" w:hAnsi="Times New Roman" w:hint="eastAsia"/>
            <w:color w:val="000000" w:themeColor="text1"/>
            <w:sz w:val="20"/>
            <w:szCs w:val="20"/>
          </w:rPr>
          <w:t>内での短期間（</w:t>
        </w:r>
        <w:r w:rsidRPr="002A0183">
          <w:rPr>
            <w:rFonts w:ascii="Times New Roman" w:hAnsi="Times New Roman" w:hint="eastAsia"/>
            <w:color w:val="000000" w:themeColor="text1"/>
            <w:sz w:val="20"/>
            <w:szCs w:val="20"/>
          </w:rPr>
          <w:t>2</w:t>
        </w:r>
        <w:r w:rsidRPr="002A0183">
          <w:rPr>
            <w:rFonts w:ascii="Times New Roman" w:hAnsi="Times New Roman" w:hint="eastAsia"/>
            <w:color w:val="000000" w:themeColor="text1"/>
            <w:sz w:val="20"/>
            <w:szCs w:val="20"/>
          </w:rPr>
          <w:t>セッション間）の反復試行に焦点を当てると</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仰臥位における反応時間の有意な短縮は認められなかった</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これは</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仰臥位特有の制約</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例えば枕による頭部への接触負荷や首の可動域制限などが</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数十分程度の短期間の習熟のみでは解消困難であることを示唆している</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ただし</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最も反応時間が遅延していた下方ターゲット（</w:t>
        </w:r>
        <w:r w:rsidRPr="002A0183">
          <w:rPr>
            <w:rFonts w:ascii="Times New Roman" w:hAnsi="Times New Roman" w:hint="eastAsia"/>
            <w:color w:val="000000" w:themeColor="text1"/>
            <w:sz w:val="20"/>
            <w:szCs w:val="20"/>
          </w:rPr>
          <w:t>Idx8</w:t>
        </w:r>
        <w:r w:rsidRPr="002A0183">
          <w:rPr>
            <w:rFonts w:ascii="Times New Roman" w:hAnsi="Times New Roman" w:hint="eastAsia"/>
            <w:color w:val="000000" w:themeColor="text1"/>
            <w:sz w:val="20"/>
            <w:szCs w:val="20"/>
          </w:rPr>
          <w:t>）において</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座位（</w:t>
        </w:r>
        <w:r w:rsidRPr="002A0183">
          <w:rPr>
            <w:rFonts w:ascii="Times New Roman" w:hAnsi="Times New Roman" w:hint="eastAsia"/>
            <w:color w:val="000000" w:themeColor="text1"/>
            <w:sz w:val="20"/>
            <w:szCs w:val="20"/>
          </w:rPr>
          <w:t>1.05 s</w:t>
        </w:r>
        <w:r w:rsidRPr="002A0183">
          <w:rPr>
            <w:rFonts w:ascii="Times New Roman" w:hAnsi="Times New Roman" w:hint="eastAsia"/>
            <w:color w:val="000000" w:themeColor="text1"/>
            <w:sz w:val="20"/>
            <w:szCs w:val="20"/>
          </w:rPr>
          <w:t>）との差は依然として存在するものの（</w:t>
        </w:r>
        <w:r w:rsidRPr="002A0183">
          <w:rPr>
            <w:rFonts w:ascii="Times New Roman" w:hAnsi="Times New Roman" w:hint="eastAsia"/>
            <w:color w:val="000000" w:themeColor="text1"/>
            <w:sz w:val="20"/>
            <w:szCs w:val="20"/>
          </w:rPr>
          <w:t>t</w:t>
        </w:r>
        <w:r w:rsidR="00AF53D1">
          <w:rPr>
            <w:rFonts w:ascii="Times New Roman" w:hAnsi="Times New Roman"/>
            <w:color w:val="000000" w:themeColor="text1"/>
            <w:sz w:val="20"/>
            <w:szCs w:val="20"/>
          </w:rPr>
          <w:t xml:space="preserve"> </w:t>
        </w:r>
        <w:r w:rsidRPr="002A0183">
          <w:rPr>
            <w:rFonts w:ascii="Times New Roman" w:hAnsi="Times New Roman" w:hint="eastAsia"/>
            <w:color w:val="000000" w:themeColor="text1"/>
            <w:sz w:val="20"/>
            <w:szCs w:val="20"/>
          </w:rPr>
          <w:t>=</w:t>
        </w:r>
        <w:r w:rsidR="00AF53D1">
          <w:rPr>
            <w:rFonts w:ascii="Times New Roman" w:hAnsi="Times New Roman"/>
            <w:color w:val="000000" w:themeColor="text1"/>
            <w:sz w:val="20"/>
            <w:szCs w:val="20"/>
          </w:rPr>
          <w:t xml:space="preserve"> </w:t>
        </w:r>
        <w:r w:rsidRPr="002A0183">
          <w:rPr>
            <w:rFonts w:ascii="Times New Roman" w:hAnsi="Times New Roman" w:hint="eastAsia"/>
            <w:color w:val="000000" w:themeColor="text1"/>
            <w:sz w:val="20"/>
            <w:szCs w:val="20"/>
          </w:rPr>
          <w:t>2.434,p</w:t>
        </w:r>
        <w:r w:rsidR="00AF53D1">
          <w:rPr>
            <w:rFonts w:ascii="Times New Roman" w:hAnsi="Times New Roman"/>
            <w:color w:val="000000" w:themeColor="text1"/>
            <w:sz w:val="20"/>
            <w:szCs w:val="20"/>
          </w:rPr>
          <w:t xml:space="preserve"> </w:t>
        </w:r>
        <w:r w:rsidRPr="002A0183">
          <w:rPr>
            <w:rFonts w:ascii="Times New Roman" w:hAnsi="Times New Roman" w:hint="eastAsia"/>
            <w:color w:val="000000" w:themeColor="text1"/>
            <w:sz w:val="20"/>
            <w:szCs w:val="20"/>
          </w:rPr>
          <w:t>=</w:t>
        </w:r>
        <w:r w:rsidR="00AF53D1">
          <w:rPr>
            <w:rFonts w:ascii="Times New Roman" w:hAnsi="Times New Roman"/>
            <w:color w:val="000000" w:themeColor="text1"/>
            <w:sz w:val="20"/>
            <w:szCs w:val="20"/>
          </w:rPr>
          <w:t xml:space="preserve"> </w:t>
        </w:r>
        <w:r w:rsidRPr="002A0183">
          <w:rPr>
            <w:rFonts w:ascii="Times New Roman" w:hAnsi="Times New Roman" w:hint="eastAsia"/>
            <w:color w:val="000000" w:themeColor="text1"/>
            <w:sz w:val="20"/>
            <w:szCs w:val="20"/>
          </w:rPr>
          <w:t>0.017,d</w:t>
        </w:r>
        <w:r w:rsidR="00AF53D1">
          <w:rPr>
            <w:rFonts w:ascii="Times New Roman" w:hAnsi="Times New Roman"/>
            <w:color w:val="000000" w:themeColor="text1"/>
            <w:sz w:val="20"/>
            <w:szCs w:val="20"/>
          </w:rPr>
          <w:t xml:space="preserve"> </w:t>
        </w:r>
        <w:r w:rsidRPr="002A0183">
          <w:rPr>
            <w:rFonts w:ascii="Times New Roman" w:hAnsi="Times New Roman" w:hint="eastAsia"/>
            <w:color w:val="000000" w:themeColor="text1"/>
            <w:sz w:val="20"/>
            <w:szCs w:val="20"/>
          </w:rPr>
          <w:t>=</w:t>
        </w:r>
        <w:r w:rsidR="00AF53D1">
          <w:rPr>
            <w:rFonts w:ascii="Times New Roman" w:hAnsi="Times New Roman"/>
            <w:color w:val="000000" w:themeColor="text1"/>
            <w:sz w:val="20"/>
            <w:szCs w:val="20"/>
          </w:rPr>
          <w:t xml:space="preserve"> </w:t>
        </w:r>
        <w:r w:rsidRPr="002A0183">
          <w:rPr>
            <w:rFonts w:ascii="Times New Roman" w:hAnsi="Times New Roman" w:hint="eastAsia"/>
            <w:color w:val="000000" w:themeColor="text1"/>
            <w:sz w:val="20"/>
            <w:szCs w:val="20"/>
          </w:rPr>
          <w:t>0.477</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セッションを通じて約</w:t>
        </w:r>
        <w:r w:rsidRPr="002A0183">
          <w:rPr>
            <w:rFonts w:ascii="Times New Roman" w:hAnsi="Times New Roman" w:hint="eastAsia"/>
            <w:color w:val="000000" w:themeColor="text1"/>
            <w:sz w:val="20"/>
            <w:szCs w:val="20"/>
          </w:rPr>
          <w:t>0.2 s</w:t>
        </w:r>
        <w:r w:rsidRPr="002A0183">
          <w:rPr>
            <w:rFonts w:ascii="Times New Roman" w:hAnsi="Times New Roman" w:hint="eastAsia"/>
            <w:color w:val="000000" w:themeColor="text1"/>
            <w:sz w:val="20"/>
            <w:szCs w:val="20"/>
          </w:rPr>
          <w:t>の改善傾向が見られた点は注目に値する</w:t>
        </w:r>
        <w:r w:rsidRPr="002A0183">
          <w:rPr>
            <w:rFonts w:ascii="Times New Roman" w:hAnsi="Times New Roman" w:hint="eastAsia"/>
            <w:color w:val="000000" w:themeColor="text1"/>
            <w:sz w:val="20"/>
            <w:szCs w:val="20"/>
          </w:rPr>
          <w:t>.</w:t>
        </w:r>
      </w:ins>
    </w:p>
    <w:p w14:paraId="52CEEB3B" w14:textId="77777777" w:rsidR="002A0183" w:rsidRPr="002A0183" w:rsidRDefault="002A0183" w:rsidP="002A0183">
      <w:pPr>
        <w:spacing w:afterLines="100" w:after="291"/>
        <w:rPr>
          <w:ins w:id="263" w:author="作成者"/>
          <w:rFonts w:ascii="Times New Roman" w:hAnsi="Times New Roman"/>
          <w:color w:val="000000" w:themeColor="text1"/>
          <w:sz w:val="20"/>
          <w:szCs w:val="20"/>
        </w:rPr>
      </w:pPr>
    </w:p>
    <w:p w14:paraId="67231D02" w14:textId="77777777" w:rsidR="002A0183" w:rsidRPr="002A0183" w:rsidDel="00874BD7" w:rsidRDefault="002A0183" w:rsidP="002A0183">
      <w:pPr>
        <w:spacing w:afterLines="100" w:after="291"/>
        <w:rPr>
          <w:ins w:id="264" w:author="作成者"/>
          <w:del w:id="265" w:author="作成者"/>
          <w:rFonts w:ascii="Times New Roman" w:hAnsi="Times New Roman"/>
          <w:color w:val="000000" w:themeColor="text1"/>
          <w:sz w:val="20"/>
          <w:szCs w:val="20"/>
        </w:rPr>
      </w:pPr>
      <w:ins w:id="266" w:author="作成者">
        <w:r w:rsidRPr="002A0183">
          <w:rPr>
            <w:rFonts w:ascii="Times New Roman" w:hAnsi="Times New Roman" w:hint="eastAsia"/>
            <w:color w:val="000000" w:themeColor="text1"/>
            <w:sz w:val="20"/>
            <w:szCs w:val="20"/>
          </w:rPr>
          <w:t xml:space="preserve">　以上のことから</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仰臥位における</w:t>
        </w:r>
        <w:r w:rsidRPr="002A0183">
          <w:rPr>
            <w:rFonts w:ascii="Times New Roman" w:hAnsi="Times New Roman" w:hint="eastAsia"/>
            <w:color w:val="000000" w:themeColor="text1"/>
            <w:sz w:val="20"/>
            <w:szCs w:val="20"/>
          </w:rPr>
          <w:t>VR</w:t>
        </w:r>
        <w:r w:rsidRPr="002A0183">
          <w:rPr>
            <w:rFonts w:ascii="Times New Roman" w:hAnsi="Times New Roman" w:hint="eastAsia"/>
            <w:color w:val="000000" w:themeColor="text1"/>
            <w:sz w:val="20"/>
            <w:szCs w:val="20"/>
          </w:rPr>
          <w:t>操作において</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短期間の身体的な慣れだけでは座位と同等の操作性を完全に克服することは困難であると考えられる</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しかし</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実験</w:t>
        </w:r>
        <w:r w:rsidRPr="002A0183">
          <w:rPr>
            <w:rFonts w:ascii="Times New Roman" w:hAnsi="Times New Roman" w:hint="eastAsia"/>
            <w:color w:val="000000" w:themeColor="text1"/>
            <w:sz w:val="20"/>
            <w:szCs w:val="20"/>
          </w:rPr>
          <w:t>1</w:t>
        </w:r>
        <w:r w:rsidRPr="002A0183">
          <w:rPr>
            <w:rFonts w:ascii="Times New Roman" w:hAnsi="Times New Roman" w:hint="eastAsia"/>
            <w:color w:val="000000" w:themeColor="text1"/>
            <w:sz w:val="20"/>
            <w:szCs w:val="20"/>
          </w:rPr>
          <w:t>から実験</w:t>
        </w:r>
        <w:r w:rsidRPr="002A0183">
          <w:rPr>
            <w:rFonts w:ascii="Times New Roman" w:hAnsi="Times New Roman" w:hint="eastAsia"/>
            <w:color w:val="000000" w:themeColor="text1"/>
            <w:sz w:val="20"/>
            <w:szCs w:val="20"/>
          </w:rPr>
          <w:t>2</w:t>
        </w:r>
        <w:r w:rsidRPr="002A0183">
          <w:rPr>
            <w:rFonts w:ascii="Times New Roman" w:hAnsi="Times New Roman" w:hint="eastAsia"/>
            <w:color w:val="000000" w:themeColor="text1"/>
            <w:sz w:val="20"/>
            <w:szCs w:val="20"/>
          </w:rPr>
          <w:t>にかけて全体的な反応時間の差が消失した事実は</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中長期的な学習が身体的制約を補完する可能性を示唆している</w:t>
        </w:r>
        <w:r w:rsidRPr="002A0183">
          <w:rPr>
            <w:rFonts w:ascii="Times New Roman" w:hAnsi="Times New Roman" w:hint="eastAsia"/>
            <w:color w:val="000000" w:themeColor="text1"/>
            <w:sz w:val="20"/>
            <w:szCs w:val="20"/>
          </w:rPr>
          <w:t>.</w:t>
        </w:r>
      </w:ins>
    </w:p>
    <w:p w14:paraId="491CC91E" w14:textId="77777777" w:rsidR="002A0183" w:rsidRPr="002A0183" w:rsidRDefault="002A0183" w:rsidP="002A0183">
      <w:pPr>
        <w:spacing w:afterLines="100" w:after="291"/>
        <w:rPr>
          <w:ins w:id="267" w:author="作成者"/>
          <w:rFonts w:ascii="Times New Roman" w:hAnsi="Times New Roman"/>
          <w:color w:val="000000" w:themeColor="text1"/>
          <w:sz w:val="20"/>
          <w:szCs w:val="20"/>
        </w:rPr>
      </w:pPr>
    </w:p>
    <w:p w14:paraId="570AFC77" w14:textId="084951BD" w:rsidR="000E0B8B" w:rsidDel="00874BD7" w:rsidRDefault="002A0183" w:rsidP="008462F6">
      <w:pPr>
        <w:ind w:firstLineChars="100" w:firstLine="195"/>
        <w:rPr>
          <w:del w:id="268" w:author="作成者"/>
          <w:rFonts w:ascii="Times New Roman" w:hAnsi="Times New Roman"/>
          <w:color w:val="000000" w:themeColor="text1"/>
          <w:sz w:val="20"/>
          <w:szCs w:val="20"/>
        </w:rPr>
      </w:pPr>
      <w:ins w:id="269" w:author="作成者">
        <w:r w:rsidRPr="002A0183">
          <w:rPr>
            <w:rFonts w:ascii="Times New Roman" w:hAnsi="Times New Roman" w:hint="eastAsia"/>
            <w:color w:val="000000" w:themeColor="text1"/>
            <w:sz w:val="20"/>
            <w:szCs w:val="20"/>
          </w:rPr>
          <w:t xml:space="preserve">　したがって</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仰臥位を前提とした</w:t>
        </w:r>
        <w:r w:rsidRPr="002A0183">
          <w:rPr>
            <w:rFonts w:ascii="Times New Roman" w:hAnsi="Times New Roman" w:hint="eastAsia"/>
            <w:color w:val="000000" w:themeColor="text1"/>
            <w:sz w:val="20"/>
            <w:szCs w:val="20"/>
          </w:rPr>
          <w:t>VR</w:t>
        </w:r>
        <w:r w:rsidRPr="002A0183">
          <w:rPr>
            <w:rFonts w:ascii="Times New Roman" w:hAnsi="Times New Roman" w:hint="eastAsia"/>
            <w:color w:val="000000" w:themeColor="text1"/>
            <w:sz w:val="20"/>
            <w:szCs w:val="20"/>
          </w:rPr>
          <w:t>システムにおいては</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習熟による向上を過度に期待するのではなく</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大きな頭部動作を必要としない狭い範囲へのコンテンツ配置が求められる</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特に</w:t>
        </w:r>
        <w:r w:rsidRPr="002A0183">
          <w:rPr>
            <w:rFonts w:ascii="Times New Roman" w:hAnsi="Times New Roman" w:hint="eastAsia"/>
            <w:color w:val="000000" w:themeColor="text1"/>
            <w:sz w:val="20"/>
            <w:szCs w:val="20"/>
          </w:rPr>
          <w:t>,</w:t>
        </w:r>
        <w:r w:rsidR="00454C82">
          <w:rPr>
            <w:rFonts w:ascii="Times New Roman" w:hAnsi="Times New Roman" w:hint="eastAsia"/>
            <w:color w:val="000000" w:themeColor="text1"/>
            <w:sz w:val="20"/>
            <w:szCs w:val="20"/>
          </w:rPr>
          <w:t>実験１</w:t>
        </w:r>
        <w:r w:rsidR="003340AB">
          <w:rPr>
            <w:rFonts w:ascii="Times New Roman" w:hAnsi="Times New Roman" w:hint="eastAsia"/>
            <w:color w:val="000000" w:themeColor="text1"/>
            <w:sz w:val="20"/>
            <w:szCs w:val="20"/>
          </w:rPr>
          <w:t>と</w:t>
        </w:r>
        <w:del w:id="270" w:author="作成者">
          <w:r w:rsidR="00454C82" w:rsidDel="003340AB">
            <w:rPr>
              <w:rFonts w:ascii="Times New Roman" w:hAnsi="Times New Roman" w:hint="eastAsia"/>
              <w:color w:val="000000" w:themeColor="text1"/>
              <w:sz w:val="20"/>
              <w:szCs w:val="20"/>
            </w:rPr>
            <w:delText>及び</w:delText>
          </w:r>
        </w:del>
        <w:r w:rsidR="00454C82">
          <w:rPr>
            <w:rFonts w:ascii="Times New Roman" w:hAnsi="Times New Roman" w:hint="eastAsia"/>
            <w:color w:val="000000" w:themeColor="text1"/>
            <w:sz w:val="20"/>
            <w:szCs w:val="20"/>
          </w:rPr>
          <w:t>実験２</w:t>
        </w:r>
        <w:del w:id="271" w:author="作成者">
          <w:r w:rsidRPr="002A0183" w:rsidDel="00454C82">
            <w:rPr>
              <w:rFonts w:ascii="Times New Roman" w:hAnsi="Times New Roman" w:hint="eastAsia"/>
              <w:color w:val="000000" w:themeColor="text1"/>
              <w:sz w:val="20"/>
              <w:szCs w:val="20"/>
            </w:rPr>
            <w:delText>本研究</w:delText>
          </w:r>
        </w:del>
        <w:r w:rsidRPr="002A0183">
          <w:rPr>
            <w:rFonts w:ascii="Times New Roman" w:hAnsi="Times New Roman" w:hint="eastAsia"/>
            <w:color w:val="000000" w:themeColor="text1"/>
            <w:sz w:val="20"/>
            <w:szCs w:val="20"/>
          </w:rPr>
          <w:t>で示された通り体位ごとに特有の操作特性や可動域の差異</w:t>
        </w:r>
        <w:r w:rsidRPr="002A0183">
          <w:rPr>
            <w:rFonts w:ascii="Times New Roman" w:hAnsi="Times New Roman" w:hint="eastAsia"/>
            <w:color w:val="000000" w:themeColor="text1"/>
            <w:sz w:val="20"/>
            <w:szCs w:val="20"/>
          </w:rPr>
          <w:t>が確認されているため</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体位条件に最適化された動的な</w:t>
        </w:r>
        <w:r w:rsidRPr="002A0183">
          <w:rPr>
            <w:rFonts w:ascii="Times New Roman" w:hAnsi="Times New Roman" w:hint="eastAsia"/>
            <w:color w:val="000000" w:themeColor="text1"/>
            <w:sz w:val="20"/>
            <w:szCs w:val="20"/>
          </w:rPr>
          <w:t>UI</w:t>
        </w:r>
        <w:r w:rsidRPr="002A0183">
          <w:rPr>
            <w:rFonts w:ascii="Times New Roman" w:hAnsi="Times New Roman" w:hint="eastAsia"/>
            <w:color w:val="000000" w:themeColor="text1"/>
            <w:sz w:val="20"/>
            <w:szCs w:val="20"/>
          </w:rPr>
          <w:t>配置の変更などの配慮が不可欠である</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また</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下方視野などの物理的制限が強い領域については</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眼球運動を活かしたアイトラッキングによるポインティング補完などの導入が</w:t>
        </w:r>
        <w:r w:rsidRPr="002A0183">
          <w:rPr>
            <w:rFonts w:ascii="Times New Roman" w:hAnsi="Times New Roman" w:hint="eastAsia"/>
            <w:color w:val="000000" w:themeColor="text1"/>
            <w:sz w:val="20"/>
            <w:szCs w:val="20"/>
          </w:rPr>
          <w:t>,</w:t>
        </w:r>
        <w:r w:rsidRPr="002A0183">
          <w:rPr>
            <w:rFonts w:ascii="Times New Roman" w:hAnsi="Times New Roman" w:hint="eastAsia"/>
            <w:color w:val="000000" w:themeColor="text1"/>
            <w:sz w:val="20"/>
            <w:szCs w:val="20"/>
          </w:rPr>
          <w:t>身体的負荷の軽減と操作性の向上を両立させるための有効なアプローチになると考えられる</w:t>
        </w:r>
        <w:r w:rsidRPr="002A0183">
          <w:rPr>
            <w:rFonts w:ascii="Times New Roman" w:hAnsi="Times New Roman" w:hint="eastAsia"/>
            <w:color w:val="000000" w:themeColor="text1"/>
            <w:sz w:val="20"/>
            <w:szCs w:val="20"/>
          </w:rPr>
          <w:t>.</w:t>
        </w:r>
      </w:ins>
      <w:del w:id="272" w:author="作成者">
        <w:r w:rsidR="000E0B8B" w:rsidRPr="000E0B8B" w:rsidDel="002A0183">
          <w:rPr>
            <w:rFonts w:ascii="Times New Roman" w:hAnsi="Times New Roman"/>
            <w:color w:val="000000" w:themeColor="text1"/>
            <w:sz w:val="20"/>
            <w:szCs w:val="20"/>
          </w:rPr>
          <w:delText>実験</w:delText>
        </w:r>
        <w:r w:rsidR="000E0B8B" w:rsidRPr="000E0B8B" w:rsidDel="002A0183">
          <w:rPr>
            <w:rFonts w:ascii="Times New Roman" w:hAnsi="Times New Roman"/>
            <w:color w:val="000000" w:themeColor="text1"/>
            <w:sz w:val="20"/>
            <w:szCs w:val="20"/>
          </w:rPr>
          <w:delText>2</w:delText>
        </w:r>
        <w:r w:rsidR="000E0B8B" w:rsidRPr="000E0B8B" w:rsidDel="002A0183">
          <w:rPr>
            <w:rFonts w:ascii="Times New Roman" w:hAnsi="Times New Roman"/>
            <w:color w:val="000000" w:themeColor="text1"/>
            <w:sz w:val="20"/>
            <w:szCs w:val="20"/>
          </w:rPr>
          <w:delText>の結果</w:delText>
        </w:r>
        <w:r w:rsidR="007009B7" w:rsidDel="002A0183">
          <w:rPr>
            <w:rFonts w:ascii="Times New Roman" w:hAnsi="Times New Roman"/>
            <w:color w:val="000000" w:themeColor="text1"/>
            <w:sz w:val="20"/>
            <w:szCs w:val="20"/>
          </w:rPr>
          <w:delText>,</w:delText>
        </w:r>
        <w:r w:rsidR="000E0B8B" w:rsidRPr="000E0B8B" w:rsidDel="002A0183">
          <w:rPr>
            <w:rFonts w:ascii="Times New Roman" w:hAnsi="Times New Roman"/>
            <w:color w:val="000000" w:themeColor="text1"/>
            <w:sz w:val="20"/>
            <w:szCs w:val="20"/>
          </w:rPr>
          <w:delText>仰臥位における反復試行は</w:delText>
        </w:r>
        <w:r w:rsidR="007009B7" w:rsidDel="002A0183">
          <w:rPr>
            <w:rFonts w:ascii="Times New Roman" w:hAnsi="Times New Roman"/>
            <w:color w:val="000000" w:themeColor="text1"/>
            <w:sz w:val="20"/>
            <w:szCs w:val="20"/>
          </w:rPr>
          <w:delText>,</w:delText>
        </w:r>
        <w:r w:rsidR="000E0B8B" w:rsidRPr="000E0B8B" w:rsidDel="002A0183">
          <w:rPr>
            <w:rFonts w:ascii="Times New Roman" w:hAnsi="Times New Roman"/>
            <w:color w:val="000000" w:themeColor="text1"/>
            <w:sz w:val="20"/>
            <w:szCs w:val="20"/>
          </w:rPr>
          <w:delText>反応時間という表面的なパフォーマンスの向上には繋がらなかった</w:delText>
        </w:r>
        <w:r w:rsidR="007009B7" w:rsidDel="002A0183">
          <w:rPr>
            <w:rFonts w:ascii="Times New Roman" w:hAnsi="Times New Roman"/>
            <w:color w:val="000000" w:themeColor="text1"/>
            <w:sz w:val="20"/>
            <w:szCs w:val="20"/>
          </w:rPr>
          <w:delText>.</w:delText>
        </w:r>
        <w:r w:rsidR="000E0B8B" w:rsidRPr="000E0B8B" w:rsidDel="002A0183">
          <w:rPr>
            <w:rFonts w:ascii="Times New Roman" w:hAnsi="Times New Roman"/>
            <w:color w:val="000000" w:themeColor="text1"/>
            <w:sz w:val="20"/>
            <w:szCs w:val="20"/>
          </w:rPr>
          <w:delText>2</w:delText>
        </w:r>
        <w:r w:rsidR="000E0B8B" w:rsidRPr="000E0B8B" w:rsidDel="002A0183">
          <w:rPr>
            <w:rFonts w:ascii="Times New Roman" w:hAnsi="Times New Roman"/>
            <w:color w:val="000000" w:themeColor="text1"/>
            <w:sz w:val="20"/>
            <w:szCs w:val="20"/>
          </w:rPr>
          <w:delText>セッション目において反応時間の平均値に短縮傾向が認められたが</w:delText>
        </w:r>
        <w:r w:rsidR="007009B7" w:rsidDel="002A0183">
          <w:rPr>
            <w:rFonts w:ascii="Times New Roman" w:hAnsi="Times New Roman"/>
            <w:color w:val="000000" w:themeColor="text1"/>
            <w:sz w:val="20"/>
            <w:szCs w:val="20"/>
          </w:rPr>
          <w:delText>,</w:delText>
        </w:r>
        <w:r w:rsidR="000E0B8B" w:rsidRPr="000E0B8B" w:rsidDel="002A0183">
          <w:rPr>
            <w:rFonts w:ascii="Times New Roman" w:hAnsi="Times New Roman"/>
            <w:color w:val="000000" w:themeColor="text1"/>
            <w:sz w:val="20"/>
            <w:szCs w:val="20"/>
          </w:rPr>
          <w:delText>統計的有意差は得られなかった</w:delText>
        </w:r>
        <w:r w:rsidR="007009B7" w:rsidDel="002A0183">
          <w:rPr>
            <w:rFonts w:ascii="Times New Roman" w:hAnsi="Times New Roman"/>
            <w:color w:val="000000" w:themeColor="text1"/>
            <w:sz w:val="20"/>
            <w:szCs w:val="20"/>
          </w:rPr>
          <w:delText>.</w:delText>
        </w:r>
        <w:r w:rsidR="000E0B8B" w:rsidRPr="000E0B8B" w:rsidDel="002A0183">
          <w:rPr>
            <w:rFonts w:ascii="Times New Roman" w:hAnsi="Times New Roman"/>
            <w:color w:val="000000" w:themeColor="text1"/>
            <w:sz w:val="20"/>
            <w:szCs w:val="20"/>
          </w:rPr>
          <w:delText>この結果は</w:delText>
        </w:r>
        <w:r w:rsidR="007009B7" w:rsidDel="002A0183">
          <w:rPr>
            <w:rFonts w:ascii="Times New Roman" w:hAnsi="Times New Roman"/>
            <w:color w:val="000000" w:themeColor="text1"/>
            <w:sz w:val="20"/>
            <w:szCs w:val="20"/>
          </w:rPr>
          <w:delText>,</w:delText>
        </w:r>
        <w:r w:rsidR="000E0B8B" w:rsidRPr="000E0B8B" w:rsidDel="002A0183">
          <w:rPr>
            <w:rFonts w:ascii="Times New Roman" w:hAnsi="Times New Roman"/>
            <w:color w:val="000000" w:themeColor="text1"/>
            <w:sz w:val="20"/>
            <w:szCs w:val="20"/>
          </w:rPr>
          <w:delText>仰臥位特有の制約</w:delText>
        </w:r>
        <w:r w:rsidR="007009B7" w:rsidDel="002A0183">
          <w:rPr>
            <w:rFonts w:ascii="Times New Roman" w:hAnsi="Times New Roman"/>
            <w:color w:val="000000" w:themeColor="text1"/>
            <w:sz w:val="20"/>
            <w:szCs w:val="20"/>
          </w:rPr>
          <w:delText>,</w:delText>
        </w:r>
        <w:r w:rsidR="000E0B8B" w:rsidRPr="000E0B8B" w:rsidDel="002A0183">
          <w:rPr>
            <w:rFonts w:ascii="Times New Roman" w:hAnsi="Times New Roman"/>
            <w:color w:val="000000" w:themeColor="text1"/>
            <w:sz w:val="20"/>
            <w:szCs w:val="20"/>
          </w:rPr>
          <w:delText>例えば枕による頭部への接触負荷などが</w:delText>
        </w:r>
        <w:r w:rsidR="007009B7" w:rsidDel="002A0183">
          <w:rPr>
            <w:rFonts w:ascii="Times New Roman" w:hAnsi="Times New Roman"/>
            <w:color w:val="000000" w:themeColor="text1"/>
            <w:sz w:val="20"/>
            <w:szCs w:val="20"/>
          </w:rPr>
          <w:delText>,</w:delText>
        </w:r>
        <w:r w:rsidR="000E0B8B" w:rsidRPr="000E0B8B" w:rsidDel="002A0183">
          <w:rPr>
            <w:rFonts w:ascii="Times New Roman" w:hAnsi="Times New Roman"/>
            <w:color w:val="000000" w:themeColor="text1"/>
            <w:sz w:val="20"/>
            <w:szCs w:val="20"/>
          </w:rPr>
          <w:delText>習熟のみでは解消困難であることを示唆している</w:delText>
        </w:r>
        <w:r w:rsidR="007009B7" w:rsidDel="002A0183">
          <w:rPr>
            <w:rFonts w:ascii="Times New Roman" w:hAnsi="Times New Roman"/>
            <w:color w:val="000000" w:themeColor="text1"/>
            <w:sz w:val="20"/>
            <w:szCs w:val="20"/>
          </w:rPr>
          <w:delText>.</w:delText>
        </w:r>
        <w:r w:rsidR="000E0B8B" w:rsidRPr="000E0B8B" w:rsidDel="002A0183">
          <w:rPr>
            <w:rFonts w:ascii="Times New Roman" w:hAnsi="Times New Roman"/>
            <w:color w:val="000000" w:themeColor="text1"/>
            <w:sz w:val="20"/>
            <w:szCs w:val="20"/>
          </w:rPr>
          <w:delText>ただし</w:delText>
        </w:r>
        <w:r w:rsidR="007009B7" w:rsidDel="002A0183">
          <w:rPr>
            <w:rFonts w:ascii="Times New Roman" w:hAnsi="Times New Roman"/>
            <w:color w:val="000000" w:themeColor="text1"/>
            <w:sz w:val="20"/>
            <w:szCs w:val="20"/>
          </w:rPr>
          <w:delText>,</w:delText>
        </w:r>
        <w:r w:rsidR="000E0B8B" w:rsidRPr="000E0B8B" w:rsidDel="002A0183">
          <w:rPr>
            <w:rFonts w:ascii="Times New Roman" w:hAnsi="Times New Roman"/>
            <w:color w:val="000000" w:themeColor="text1"/>
            <w:sz w:val="20"/>
            <w:szCs w:val="20"/>
          </w:rPr>
          <w:delText>最も反応時間が遅延していた下方ターゲットにおいて約</w:delText>
        </w:r>
        <w:r w:rsidR="000E0B8B" w:rsidRPr="000E0B8B" w:rsidDel="002A0183">
          <w:rPr>
            <w:rFonts w:ascii="Times New Roman" w:hAnsi="Times New Roman"/>
            <w:color w:val="000000" w:themeColor="text1"/>
            <w:sz w:val="20"/>
            <w:szCs w:val="20"/>
          </w:rPr>
          <w:delText>0.2</w:delText>
        </w:r>
        <w:r w:rsidR="00F25612" w:rsidDel="002A0183">
          <w:rPr>
            <w:rFonts w:ascii="Times New Roman" w:hAnsi="Times New Roman"/>
            <w:color w:val="000000" w:themeColor="text1"/>
            <w:sz w:val="20"/>
            <w:szCs w:val="20"/>
          </w:rPr>
          <w:delText xml:space="preserve"> s</w:delText>
        </w:r>
        <w:r w:rsidR="000E0B8B" w:rsidRPr="000E0B8B" w:rsidDel="002A0183">
          <w:rPr>
            <w:rFonts w:ascii="Times New Roman" w:hAnsi="Times New Roman"/>
            <w:color w:val="000000" w:themeColor="text1"/>
            <w:sz w:val="20"/>
            <w:szCs w:val="20"/>
          </w:rPr>
          <w:delText>の改善が見られた点は注目に値する</w:delText>
        </w:r>
        <w:r w:rsidR="007009B7" w:rsidDel="002A0183">
          <w:rPr>
            <w:rFonts w:ascii="Times New Roman" w:hAnsi="Times New Roman"/>
            <w:color w:val="000000" w:themeColor="text1"/>
            <w:sz w:val="20"/>
            <w:szCs w:val="20"/>
          </w:rPr>
          <w:delText>.</w:delText>
        </w:r>
        <w:r w:rsidR="000E0B8B" w:rsidRPr="000E0B8B" w:rsidDel="002A0183">
          <w:rPr>
            <w:rFonts w:ascii="Times New Roman" w:hAnsi="Times New Roman"/>
            <w:color w:val="000000" w:themeColor="text1"/>
            <w:sz w:val="20"/>
            <w:szCs w:val="20"/>
          </w:rPr>
          <w:delText>これは</w:delText>
        </w:r>
        <w:r w:rsidR="007009B7" w:rsidDel="002A0183">
          <w:rPr>
            <w:rFonts w:ascii="Times New Roman" w:hAnsi="Times New Roman"/>
            <w:color w:val="000000" w:themeColor="text1"/>
            <w:sz w:val="20"/>
            <w:szCs w:val="20"/>
          </w:rPr>
          <w:delText>,</w:delText>
        </w:r>
        <w:r w:rsidR="000E0B8B" w:rsidRPr="000E0B8B" w:rsidDel="002A0183">
          <w:rPr>
            <w:rFonts w:ascii="Times New Roman" w:hAnsi="Times New Roman"/>
            <w:color w:val="000000" w:themeColor="text1"/>
            <w:sz w:val="20"/>
            <w:szCs w:val="20"/>
          </w:rPr>
          <w:delText>困難な領域ほど適応の余地が大きいことを示唆している</w:delText>
        </w:r>
        <w:r w:rsidR="007009B7" w:rsidDel="002A0183">
          <w:rPr>
            <w:rFonts w:ascii="Times New Roman" w:hAnsi="Times New Roman"/>
            <w:color w:val="000000" w:themeColor="text1"/>
            <w:sz w:val="20"/>
            <w:szCs w:val="20"/>
          </w:rPr>
          <w:delText>.</w:delText>
        </w:r>
        <w:r w:rsidR="000E0B8B" w:rsidRPr="000E0B8B" w:rsidDel="002A0183">
          <w:rPr>
            <w:rFonts w:ascii="Times New Roman" w:hAnsi="Times New Roman"/>
            <w:color w:val="000000" w:themeColor="text1"/>
            <w:sz w:val="20"/>
            <w:szCs w:val="20"/>
          </w:rPr>
          <w:delText>しかしながら</w:delText>
        </w:r>
        <w:r w:rsidR="007009B7" w:rsidDel="002A0183">
          <w:rPr>
            <w:rFonts w:ascii="Times New Roman" w:hAnsi="Times New Roman"/>
            <w:color w:val="000000" w:themeColor="text1"/>
            <w:sz w:val="20"/>
            <w:szCs w:val="20"/>
          </w:rPr>
          <w:delText>,</w:delText>
        </w:r>
        <w:r w:rsidR="000E0B8B" w:rsidRPr="000E0B8B" w:rsidDel="002A0183">
          <w:rPr>
            <w:rFonts w:ascii="Times New Roman" w:hAnsi="Times New Roman"/>
            <w:color w:val="000000" w:themeColor="text1"/>
            <w:sz w:val="20"/>
            <w:szCs w:val="20"/>
          </w:rPr>
          <w:delText>この改善をもってしても座位の平均水準には到達しておらず</w:delText>
        </w:r>
        <w:r w:rsidR="007009B7" w:rsidDel="002A0183">
          <w:rPr>
            <w:rFonts w:ascii="Times New Roman" w:hAnsi="Times New Roman"/>
            <w:color w:val="000000" w:themeColor="text1"/>
            <w:sz w:val="20"/>
            <w:szCs w:val="20"/>
          </w:rPr>
          <w:delText>,</w:delText>
        </w:r>
        <w:r w:rsidR="000E0B8B" w:rsidRPr="000E0B8B" w:rsidDel="002A0183">
          <w:rPr>
            <w:rFonts w:ascii="Times New Roman" w:hAnsi="Times New Roman"/>
            <w:color w:val="000000" w:themeColor="text1"/>
            <w:sz w:val="20"/>
            <w:szCs w:val="20"/>
          </w:rPr>
          <w:delText>下方視野における操作は</w:delText>
        </w:r>
        <w:r w:rsidR="007009B7" w:rsidDel="002A0183">
          <w:rPr>
            <w:rFonts w:ascii="Times New Roman" w:hAnsi="Times New Roman"/>
            <w:color w:val="000000" w:themeColor="text1"/>
            <w:sz w:val="20"/>
            <w:szCs w:val="20"/>
          </w:rPr>
          <w:delText>,</w:delText>
        </w:r>
        <w:r w:rsidR="000E0B8B" w:rsidRPr="000E0B8B" w:rsidDel="002A0183">
          <w:rPr>
            <w:rFonts w:ascii="Times New Roman" w:hAnsi="Times New Roman"/>
            <w:color w:val="000000" w:themeColor="text1"/>
            <w:sz w:val="20"/>
            <w:szCs w:val="20"/>
          </w:rPr>
          <w:delText>短期間の反復試行による身体的な慣れだけでは完全に克服できないと考えられる</w:delText>
        </w:r>
        <w:r w:rsidR="007009B7" w:rsidDel="002A0183">
          <w:rPr>
            <w:rFonts w:ascii="Times New Roman" w:hAnsi="Times New Roman"/>
            <w:color w:val="000000" w:themeColor="text1"/>
            <w:sz w:val="20"/>
            <w:szCs w:val="20"/>
          </w:rPr>
          <w:delText>.</w:delText>
        </w:r>
      </w:del>
    </w:p>
    <w:p w14:paraId="4AC8E43C" w14:textId="77777777" w:rsidR="00874BD7" w:rsidRDefault="00874BD7" w:rsidP="002A0183">
      <w:pPr>
        <w:ind w:firstLineChars="100" w:firstLine="195"/>
        <w:rPr>
          <w:ins w:id="273" w:author="作成者"/>
          <w:rFonts w:ascii="Times New Roman" w:hAnsi="Times New Roman"/>
          <w:color w:val="000000" w:themeColor="text1"/>
          <w:sz w:val="20"/>
          <w:szCs w:val="20"/>
        </w:rPr>
      </w:pPr>
    </w:p>
    <w:p w14:paraId="52498FB6" w14:textId="60F9B94C" w:rsidR="001F5057" w:rsidDel="002A0183" w:rsidRDefault="001F5057" w:rsidP="008462F6">
      <w:pPr>
        <w:ind w:firstLineChars="100" w:firstLine="195"/>
        <w:rPr>
          <w:del w:id="274" w:author="作成者"/>
          <w:rFonts w:ascii="Times New Roman" w:hAnsi="Times New Roman"/>
          <w:color w:val="000000" w:themeColor="text1"/>
          <w:sz w:val="20"/>
          <w:szCs w:val="20"/>
        </w:rPr>
      </w:pPr>
    </w:p>
    <w:p w14:paraId="78C810AC" w14:textId="3661D41E" w:rsidR="00F46449" w:rsidDel="002A0183" w:rsidRDefault="007220BC" w:rsidP="008462F6">
      <w:pPr>
        <w:ind w:firstLineChars="100" w:firstLine="195"/>
        <w:rPr>
          <w:del w:id="275" w:author="作成者"/>
          <w:rFonts w:ascii="Times New Roman" w:hAnsi="Times New Roman"/>
          <w:color w:val="000000" w:themeColor="text1"/>
          <w:sz w:val="20"/>
          <w:szCs w:val="20"/>
        </w:rPr>
      </w:pPr>
      <w:del w:id="276" w:author="作成者">
        <w:r w:rsidRPr="007220BC" w:rsidDel="002A0183">
          <w:rPr>
            <w:rFonts w:ascii="Times New Roman" w:hAnsi="Times New Roman"/>
            <w:color w:val="000000" w:themeColor="text1"/>
            <w:sz w:val="20"/>
            <w:szCs w:val="20"/>
          </w:rPr>
          <w:delText>以上のことから</w:delText>
        </w:r>
        <w:r w:rsidR="007009B7" w:rsidDel="002A0183">
          <w:rPr>
            <w:rFonts w:ascii="Times New Roman" w:hAnsi="Times New Roman"/>
            <w:color w:val="000000" w:themeColor="text1"/>
            <w:sz w:val="20"/>
            <w:szCs w:val="20"/>
          </w:rPr>
          <w:delText>,</w:delText>
        </w:r>
        <w:r w:rsidRPr="007220BC" w:rsidDel="002A0183">
          <w:rPr>
            <w:rFonts w:ascii="Times New Roman" w:hAnsi="Times New Roman"/>
            <w:color w:val="000000" w:themeColor="text1"/>
            <w:sz w:val="20"/>
            <w:szCs w:val="20"/>
          </w:rPr>
          <w:delText>仰臥位を前提とした</w:delText>
        </w:r>
        <w:r w:rsidRPr="007220BC" w:rsidDel="002A0183">
          <w:rPr>
            <w:rFonts w:ascii="Times New Roman" w:hAnsi="Times New Roman"/>
            <w:color w:val="000000" w:themeColor="text1"/>
            <w:sz w:val="20"/>
            <w:szCs w:val="20"/>
          </w:rPr>
          <w:delText>VR</w:delText>
        </w:r>
        <w:r w:rsidRPr="007220BC" w:rsidDel="002A0183">
          <w:rPr>
            <w:rFonts w:ascii="Times New Roman" w:hAnsi="Times New Roman"/>
            <w:color w:val="000000" w:themeColor="text1"/>
            <w:sz w:val="20"/>
            <w:szCs w:val="20"/>
          </w:rPr>
          <w:delText>システムにおいては</w:delText>
        </w:r>
        <w:r w:rsidR="007009B7" w:rsidDel="002A0183">
          <w:rPr>
            <w:rFonts w:ascii="Times New Roman" w:hAnsi="Times New Roman"/>
            <w:color w:val="000000" w:themeColor="text1"/>
            <w:sz w:val="20"/>
            <w:szCs w:val="20"/>
          </w:rPr>
          <w:delText>,</w:delText>
        </w:r>
        <w:r w:rsidRPr="007220BC" w:rsidDel="002A0183">
          <w:rPr>
            <w:rFonts w:ascii="Times New Roman" w:hAnsi="Times New Roman"/>
            <w:color w:val="000000" w:themeColor="text1"/>
            <w:sz w:val="20"/>
            <w:szCs w:val="20"/>
          </w:rPr>
          <w:delText>習熟によるパフォーマンス向上を過度に期待するのではなく</w:delText>
        </w:r>
        <w:r w:rsidR="007009B7" w:rsidDel="002A0183">
          <w:rPr>
            <w:rFonts w:ascii="Times New Roman" w:hAnsi="Times New Roman" w:hint="eastAsia"/>
            <w:color w:val="000000" w:themeColor="text1"/>
            <w:sz w:val="20"/>
            <w:szCs w:val="20"/>
          </w:rPr>
          <w:delText>,</w:delText>
        </w:r>
        <w:r w:rsidRPr="007220BC" w:rsidDel="002A0183">
          <w:rPr>
            <w:rFonts w:ascii="Times New Roman" w:hAnsi="Times New Roman"/>
            <w:color w:val="000000" w:themeColor="text1"/>
            <w:sz w:val="20"/>
            <w:szCs w:val="20"/>
          </w:rPr>
          <w:delText>大きな頭部動作を必要としない狭い範囲へのコンテンツ配置</w:delText>
        </w:r>
        <w:r w:rsidR="007009B7" w:rsidDel="002A0183">
          <w:rPr>
            <w:rFonts w:ascii="Times New Roman" w:hAnsi="Times New Roman" w:hint="eastAsia"/>
            <w:color w:val="000000" w:themeColor="text1"/>
            <w:sz w:val="20"/>
            <w:szCs w:val="20"/>
          </w:rPr>
          <w:delText>が求められる</w:delText>
        </w:r>
        <w:r w:rsidR="007009B7" w:rsidDel="002A0183">
          <w:rPr>
            <w:rFonts w:ascii="Times New Roman" w:hAnsi="Times New Roman" w:hint="eastAsia"/>
            <w:color w:val="000000" w:themeColor="text1"/>
            <w:sz w:val="20"/>
            <w:szCs w:val="20"/>
          </w:rPr>
          <w:delText>.</w:delText>
        </w:r>
        <w:r w:rsidR="007009B7" w:rsidDel="002A0183">
          <w:rPr>
            <w:rFonts w:ascii="Times New Roman" w:hAnsi="Times New Roman" w:hint="eastAsia"/>
            <w:color w:val="000000" w:themeColor="text1"/>
            <w:sz w:val="20"/>
            <w:szCs w:val="20"/>
          </w:rPr>
          <w:delText>また</w:delText>
        </w:r>
        <w:r w:rsidR="007009B7" w:rsidDel="002A0183">
          <w:rPr>
            <w:rFonts w:ascii="Times New Roman" w:hAnsi="Times New Roman" w:hint="eastAsia"/>
            <w:color w:val="000000" w:themeColor="text1"/>
            <w:sz w:val="20"/>
            <w:szCs w:val="20"/>
          </w:rPr>
          <w:delText>,</w:delText>
        </w:r>
        <w:r w:rsidRPr="007220BC" w:rsidDel="002A0183">
          <w:rPr>
            <w:rFonts w:ascii="Times New Roman" w:hAnsi="Times New Roman"/>
            <w:color w:val="000000" w:themeColor="text1"/>
            <w:sz w:val="20"/>
            <w:szCs w:val="20"/>
          </w:rPr>
          <w:delText>眼球運動</w:delText>
        </w:r>
        <w:r w:rsidR="003E54BC" w:rsidDel="002A0183">
          <w:rPr>
            <w:rFonts w:ascii="Times New Roman" w:hAnsi="Times New Roman" w:hint="eastAsia"/>
            <w:color w:val="000000" w:themeColor="text1"/>
            <w:sz w:val="20"/>
            <w:szCs w:val="20"/>
          </w:rPr>
          <w:delText>を</w:delText>
        </w:r>
        <w:r w:rsidRPr="007220BC" w:rsidDel="002A0183">
          <w:rPr>
            <w:rFonts w:ascii="Times New Roman" w:hAnsi="Times New Roman"/>
            <w:color w:val="000000" w:themeColor="text1"/>
            <w:sz w:val="20"/>
            <w:szCs w:val="20"/>
          </w:rPr>
          <w:delText>活かしたアイトラッキングによるポインティング補完などの導入が</w:delText>
        </w:r>
        <w:r w:rsidR="007009B7" w:rsidDel="002A0183">
          <w:rPr>
            <w:rFonts w:ascii="Times New Roman" w:hAnsi="Times New Roman"/>
            <w:color w:val="000000" w:themeColor="text1"/>
            <w:sz w:val="20"/>
            <w:szCs w:val="20"/>
          </w:rPr>
          <w:delText>,</w:delText>
        </w:r>
        <w:r w:rsidRPr="007220BC" w:rsidDel="002A0183">
          <w:rPr>
            <w:rFonts w:ascii="Times New Roman" w:hAnsi="Times New Roman"/>
            <w:color w:val="000000" w:themeColor="text1"/>
            <w:sz w:val="20"/>
            <w:szCs w:val="20"/>
          </w:rPr>
          <w:delText>身体的負荷の軽減と操作性の向上を両立させると考えられる</w:delText>
        </w:r>
        <w:r w:rsidR="007009B7" w:rsidDel="002A0183">
          <w:rPr>
            <w:rFonts w:ascii="Times New Roman" w:hAnsi="Times New Roman"/>
            <w:color w:val="000000" w:themeColor="text1"/>
            <w:sz w:val="20"/>
            <w:szCs w:val="20"/>
          </w:rPr>
          <w:delText>.</w:delText>
        </w:r>
      </w:del>
    </w:p>
    <w:p w14:paraId="7D92D50C" w14:textId="23B9ADF8" w:rsidR="00F46449" w:rsidRPr="00FB1063" w:rsidRDefault="00F46449" w:rsidP="008462F6">
      <w:pPr>
        <w:ind w:firstLineChars="100" w:firstLine="195"/>
        <w:rPr>
          <w:rFonts w:ascii="Times New Roman" w:hAnsi="Times New Roman"/>
          <w:color w:val="000000" w:themeColor="text1"/>
          <w:sz w:val="20"/>
          <w:szCs w:val="20"/>
        </w:rPr>
      </w:pPr>
    </w:p>
    <w:p w14:paraId="38769439" w14:textId="0516DBFC" w:rsidR="00E6143F" w:rsidRPr="00FB1063" w:rsidRDefault="00E6143F" w:rsidP="00951CAF">
      <w:pPr>
        <w:spacing w:afterLines="100" w:after="291"/>
        <w:rPr>
          <w:rFonts w:ascii="Times New Roman" w:eastAsia="ＭＳ ゴシック" w:hAnsi="Times New Roman"/>
          <w:b/>
          <w:color w:val="000000" w:themeColor="text1"/>
          <w:sz w:val="22"/>
          <w:szCs w:val="22"/>
        </w:rPr>
      </w:pPr>
      <w:r w:rsidRPr="00FB1063">
        <w:rPr>
          <w:b/>
          <w:color w:val="000000" w:themeColor="text1"/>
          <w:sz w:val="22"/>
          <w:szCs w:val="22"/>
        </w:rPr>
        <w:t>4</w:t>
      </w:r>
      <w:r w:rsidRPr="00FB1063">
        <w:rPr>
          <w:rFonts w:ascii="Times New Roman" w:hAnsi="Times New Roman"/>
          <w:b/>
          <w:color w:val="000000" w:themeColor="text1"/>
          <w:sz w:val="22"/>
          <w:szCs w:val="22"/>
        </w:rPr>
        <w:t xml:space="preserve">. </w:t>
      </w:r>
      <w:r w:rsidR="007009B7" w:rsidRPr="007009B7">
        <w:rPr>
          <w:rFonts w:asciiTheme="majorEastAsia" w:eastAsiaTheme="majorEastAsia" w:hAnsiTheme="majorEastAsia"/>
          <w:b/>
          <w:color w:val="000000" w:themeColor="text1"/>
          <w:sz w:val="22"/>
          <w:szCs w:val="22"/>
        </w:rPr>
        <w:t>ガイドラインの提案</w:t>
      </w:r>
    </w:p>
    <w:p w14:paraId="382122A1" w14:textId="33B428AD" w:rsidR="003B4449" w:rsidRPr="00FB1063" w:rsidRDefault="003B4449" w:rsidP="00951CAF">
      <w:pPr>
        <w:spacing w:afterLines="100" w:after="291"/>
        <w:rPr>
          <w:rFonts w:ascii="Times New Roman" w:eastAsia="ＭＳ ゴシック" w:hAnsi="Times New Roman"/>
          <w:b/>
          <w:color w:val="000000" w:themeColor="text1"/>
          <w:sz w:val="20"/>
          <w:szCs w:val="20"/>
        </w:rPr>
      </w:pPr>
      <w:r w:rsidRPr="00FB1063">
        <w:rPr>
          <w:rFonts w:ascii="Times New Roman" w:eastAsia="ＭＳ ゴシック" w:hAnsi="Times New Roman"/>
          <w:b/>
          <w:color w:val="000000" w:themeColor="text1"/>
          <w:sz w:val="20"/>
          <w:szCs w:val="20"/>
        </w:rPr>
        <w:t xml:space="preserve">4-1. </w:t>
      </w:r>
      <w:r w:rsidR="00D74050">
        <w:rPr>
          <w:rFonts w:ascii="Times New Roman" w:eastAsia="ＭＳ ゴシック" w:hAnsi="Times New Roman" w:hint="eastAsia"/>
          <w:b/>
          <w:color w:val="000000" w:themeColor="text1"/>
          <w:sz w:val="20"/>
          <w:szCs w:val="20"/>
        </w:rPr>
        <w:t>ガイドラインの</w:t>
      </w:r>
      <w:r w:rsidR="00181088">
        <w:rPr>
          <w:rFonts w:ascii="Times New Roman" w:eastAsia="ＭＳ ゴシック" w:hAnsi="Times New Roman" w:hint="eastAsia"/>
          <w:b/>
          <w:color w:val="000000" w:themeColor="text1"/>
          <w:sz w:val="20"/>
          <w:szCs w:val="20"/>
        </w:rPr>
        <w:t>スコープ</w:t>
      </w:r>
    </w:p>
    <w:p w14:paraId="393D2274" w14:textId="38A0AF01" w:rsidR="00A45246" w:rsidRPr="00A45246" w:rsidRDefault="00A45246" w:rsidP="00A45246">
      <w:pPr>
        <w:ind w:firstLineChars="100" w:firstLine="195"/>
        <w:rPr>
          <w:rFonts w:ascii="Times New Roman" w:hAnsi="Times New Roman"/>
          <w:color w:val="000000" w:themeColor="text1"/>
          <w:sz w:val="20"/>
          <w:szCs w:val="20"/>
        </w:rPr>
      </w:pPr>
      <w:r w:rsidRPr="00A45246">
        <w:rPr>
          <w:rFonts w:ascii="Times New Roman" w:hAnsi="Times New Roman" w:hint="eastAsia"/>
          <w:color w:val="000000" w:themeColor="text1"/>
          <w:sz w:val="20"/>
          <w:szCs w:val="20"/>
        </w:rPr>
        <w:t>本章では</w:t>
      </w:r>
      <w:r w:rsidR="00A07207">
        <w:rPr>
          <w:rFonts w:ascii="Times New Roman" w:hAnsi="Times New Roman" w:hint="eastAsia"/>
          <w:color w:val="000000" w:themeColor="text1"/>
          <w:sz w:val="20"/>
          <w:szCs w:val="20"/>
        </w:rPr>
        <w:t>,</w:t>
      </w:r>
      <w:r w:rsidRPr="00A45246">
        <w:rPr>
          <w:rFonts w:ascii="Times New Roman" w:hAnsi="Times New Roman" w:hint="eastAsia"/>
          <w:color w:val="000000" w:themeColor="text1"/>
          <w:sz w:val="20"/>
          <w:szCs w:val="20"/>
        </w:rPr>
        <w:t>実験</w:t>
      </w:r>
      <w:r w:rsidRPr="00A45246">
        <w:rPr>
          <w:rFonts w:ascii="Times New Roman" w:hAnsi="Times New Roman" w:hint="eastAsia"/>
          <w:color w:val="000000" w:themeColor="text1"/>
          <w:sz w:val="20"/>
          <w:szCs w:val="20"/>
        </w:rPr>
        <w:t>1</w:t>
      </w:r>
      <w:r w:rsidRPr="00A45246">
        <w:rPr>
          <w:rFonts w:ascii="Times New Roman" w:hAnsi="Times New Roman" w:hint="eastAsia"/>
          <w:color w:val="000000" w:themeColor="text1"/>
          <w:sz w:val="20"/>
          <w:szCs w:val="20"/>
        </w:rPr>
        <w:t>と実験</w:t>
      </w:r>
      <w:r w:rsidRPr="00A45246">
        <w:rPr>
          <w:rFonts w:ascii="Times New Roman" w:hAnsi="Times New Roman" w:hint="eastAsia"/>
          <w:color w:val="000000" w:themeColor="text1"/>
          <w:sz w:val="20"/>
          <w:szCs w:val="20"/>
        </w:rPr>
        <w:t>2</w:t>
      </w:r>
      <w:r w:rsidRPr="00A45246">
        <w:rPr>
          <w:rFonts w:ascii="Times New Roman" w:hAnsi="Times New Roman" w:hint="eastAsia"/>
          <w:color w:val="000000" w:themeColor="text1"/>
          <w:sz w:val="20"/>
          <w:szCs w:val="20"/>
        </w:rPr>
        <w:t>を通じて得られたインタラクション特性に基づき</w:t>
      </w:r>
      <w:r w:rsidR="00A07207">
        <w:rPr>
          <w:rFonts w:ascii="Times New Roman" w:hAnsi="Times New Roman" w:hint="eastAsia"/>
          <w:color w:val="000000" w:themeColor="text1"/>
          <w:sz w:val="20"/>
          <w:szCs w:val="20"/>
        </w:rPr>
        <w:t>,</w:t>
      </w:r>
      <w:r w:rsidR="00885DAC" w:rsidRPr="00885DAC">
        <w:rPr>
          <w:rFonts w:ascii="Times New Roman" w:hAnsi="Times New Roman"/>
          <w:color w:val="000000" w:themeColor="text1"/>
          <w:sz w:val="20"/>
          <w:szCs w:val="20"/>
        </w:rPr>
        <w:t>設計者および利用者向けのガイドラインを提示する</w:t>
      </w:r>
      <w:r w:rsidR="00A07207">
        <w:rPr>
          <w:rFonts w:ascii="Times New Roman" w:hAnsi="Times New Roman"/>
          <w:color w:val="000000" w:themeColor="text1"/>
          <w:sz w:val="20"/>
          <w:szCs w:val="20"/>
        </w:rPr>
        <w:t>.</w:t>
      </w:r>
      <w:r w:rsidRPr="00A45246">
        <w:rPr>
          <w:rFonts w:ascii="Times New Roman" w:hAnsi="Times New Roman" w:hint="eastAsia"/>
          <w:color w:val="000000" w:themeColor="text1"/>
          <w:sz w:val="20"/>
          <w:szCs w:val="20"/>
        </w:rPr>
        <w:t>このガイドラインは</w:t>
      </w:r>
      <w:r w:rsidR="00A07207">
        <w:rPr>
          <w:rFonts w:ascii="Times New Roman" w:hAnsi="Times New Roman" w:hint="eastAsia"/>
          <w:color w:val="000000" w:themeColor="text1"/>
          <w:sz w:val="20"/>
          <w:szCs w:val="20"/>
        </w:rPr>
        <w:t>,</w:t>
      </w:r>
      <w:r w:rsidR="00146144">
        <w:rPr>
          <w:rFonts w:ascii="Times New Roman" w:hAnsi="Times New Roman" w:hint="eastAsia"/>
          <w:color w:val="000000" w:themeColor="text1"/>
          <w:sz w:val="20"/>
          <w:szCs w:val="20"/>
        </w:rPr>
        <w:t>座位や立位とは</w:t>
      </w:r>
      <w:r w:rsidRPr="00A45246">
        <w:rPr>
          <w:rFonts w:ascii="Times New Roman" w:hAnsi="Times New Roman" w:hint="eastAsia"/>
          <w:color w:val="000000" w:themeColor="text1"/>
          <w:sz w:val="20"/>
          <w:szCs w:val="20"/>
        </w:rPr>
        <w:t>背中角度</w:t>
      </w:r>
      <w:r w:rsidR="00146144">
        <w:rPr>
          <w:rFonts w:ascii="Times New Roman" w:hAnsi="Times New Roman" w:hint="eastAsia"/>
          <w:color w:val="000000" w:themeColor="text1"/>
          <w:sz w:val="20"/>
          <w:szCs w:val="20"/>
        </w:rPr>
        <w:t>が</w:t>
      </w:r>
      <w:r w:rsidRPr="00A45246">
        <w:rPr>
          <w:rFonts w:ascii="Times New Roman" w:hAnsi="Times New Roman" w:hint="eastAsia"/>
          <w:color w:val="000000" w:themeColor="text1"/>
          <w:sz w:val="20"/>
          <w:szCs w:val="20"/>
        </w:rPr>
        <w:t>異なる</w:t>
      </w:r>
      <w:r w:rsidR="00937607">
        <w:rPr>
          <w:rFonts w:ascii="Times New Roman" w:hAnsi="Times New Roman" w:hint="eastAsia"/>
          <w:color w:val="000000" w:themeColor="text1"/>
          <w:sz w:val="20"/>
          <w:szCs w:val="20"/>
        </w:rPr>
        <w:t>仰臥位</w:t>
      </w:r>
      <w:r w:rsidRPr="00A45246">
        <w:rPr>
          <w:rFonts w:ascii="Times New Roman" w:hAnsi="Times New Roman" w:hint="eastAsia"/>
          <w:color w:val="000000" w:themeColor="text1"/>
          <w:sz w:val="20"/>
          <w:szCs w:val="20"/>
        </w:rPr>
        <w:t>姿勢において</w:t>
      </w:r>
      <w:r w:rsidRPr="00A45246">
        <w:rPr>
          <w:rFonts w:ascii="Times New Roman" w:hAnsi="Times New Roman" w:hint="eastAsia"/>
          <w:color w:val="000000" w:themeColor="text1"/>
          <w:sz w:val="20"/>
          <w:szCs w:val="20"/>
        </w:rPr>
        <w:t>HMD</w:t>
      </w:r>
      <w:r w:rsidRPr="00A45246">
        <w:rPr>
          <w:rFonts w:ascii="Times New Roman" w:hAnsi="Times New Roman" w:hint="eastAsia"/>
          <w:color w:val="000000" w:themeColor="text1"/>
          <w:sz w:val="20"/>
          <w:szCs w:val="20"/>
        </w:rPr>
        <w:t>を用いて静的な指向操作を行う際の配慮事項を対象とする</w:t>
      </w:r>
      <w:r w:rsidR="00A07207">
        <w:rPr>
          <w:rFonts w:ascii="Times New Roman" w:hAnsi="Times New Roman" w:hint="eastAsia"/>
          <w:color w:val="000000" w:themeColor="text1"/>
          <w:sz w:val="20"/>
          <w:szCs w:val="20"/>
        </w:rPr>
        <w:t>.</w:t>
      </w:r>
      <w:r w:rsidRPr="00A45246">
        <w:rPr>
          <w:rFonts w:ascii="Times New Roman" w:hAnsi="Times New Roman" w:hint="eastAsia"/>
          <w:color w:val="000000" w:themeColor="text1"/>
          <w:sz w:val="20"/>
          <w:szCs w:val="20"/>
        </w:rPr>
        <w:t>具体的には</w:t>
      </w:r>
      <w:r w:rsidR="00A07207">
        <w:rPr>
          <w:rFonts w:ascii="Times New Roman" w:hAnsi="Times New Roman" w:hint="eastAsia"/>
          <w:color w:val="000000" w:themeColor="text1"/>
          <w:sz w:val="20"/>
          <w:szCs w:val="20"/>
        </w:rPr>
        <w:t>,</w:t>
      </w:r>
      <w:r w:rsidRPr="00A45246">
        <w:rPr>
          <w:rFonts w:ascii="Times New Roman" w:hAnsi="Times New Roman" w:hint="eastAsia"/>
          <w:color w:val="000000" w:themeColor="text1"/>
          <w:sz w:val="20"/>
          <w:szCs w:val="20"/>
        </w:rPr>
        <w:t>操作性・快適性・安全性の</w:t>
      </w:r>
      <w:r w:rsidRPr="00A45246">
        <w:rPr>
          <w:rFonts w:ascii="Times New Roman" w:hAnsi="Times New Roman" w:hint="eastAsia"/>
          <w:color w:val="000000" w:themeColor="text1"/>
          <w:sz w:val="20"/>
          <w:szCs w:val="20"/>
        </w:rPr>
        <w:t>3</w:t>
      </w:r>
      <w:r w:rsidRPr="00A45246">
        <w:rPr>
          <w:rFonts w:ascii="Times New Roman" w:hAnsi="Times New Roman" w:hint="eastAsia"/>
          <w:color w:val="000000" w:themeColor="text1"/>
          <w:sz w:val="20"/>
          <w:szCs w:val="20"/>
        </w:rPr>
        <w:t>つの観点から検討を行う</w:t>
      </w:r>
      <w:r w:rsidR="00A07207">
        <w:rPr>
          <w:rFonts w:ascii="Times New Roman" w:hAnsi="Times New Roman" w:hint="eastAsia"/>
          <w:color w:val="000000" w:themeColor="text1"/>
          <w:sz w:val="20"/>
          <w:szCs w:val="20"/>
        </w:rPr>
        <w:t>.</w:t>
      </w:r>
    </w:p>
    <w:p w14:paraId="06A9AC0A" w14:textId="0F141B87" w:rsidR="00650F32" w:rsidRDefault="00A45246" w:rsidP="00A45246">
      <w:pPr>
        <w:ind w:firstLineChars="100" w:firstLine="195"/>
        <w:rPr>
          <w:rFonts w:ascii="Times New Roman" w:hAnsi="Times New Roman"/>
          <w:color w:val="000000" w:themeColor="text1"/>
          <w:sz w:val="20"/>
          <w:szCs w:val="20"/>
        </w:rPr>
      </w:pPr>
      <w:r w:rsidRPr="00A45246">
        <w:rPr>
          <w:rFonts w:ascii="Times New Roman" w:hAnsi="Times New Roman" w:hint="eastAsia"/>
          <w:color w:val="000000" w:themeColor="text1"/>
          <w:sz w:val="20"/>
          <w:szCs w:val="20"/>
        </w:rPr>
        <w:t>なお</w:t>
      </w:r>
      <w:r w:rsidR="00A07207">
        <w:rPr>
          <w:rFonts w:ascii="Times New Roman" w:hAnsi="Times New Roman" w:hint="eastAsia"/>
          <w:color w:val="000000" w:themeColor="text1"/>
          <w:sz w:val="20"/>
          <w:szCs w:val="20"/>
        </w:rPr>
        <w:t>,</w:t>
      </w:r>
      <w:r w:rsidRPr="00A45246">
        <w:rPr>
          <w:rFonts w:ascii="Times New Roman" w:hAnsi="Times New Roman" w:hint="eastAsia"/>
          <w:color w:val="000000" w:themeColor="text1"/>
          <w:sz w:val="20"/>
          <w:szCs w:val="20"/>
        </w:rPr>
        <w:t>本ガイドラインは</w:t>
      </w:r>
      <w:r w:rsidR="00A07207">
        <w:rPr>
          <w:rFonts w:ascii="Times New Roman" w:hAnsi="Times New Roman" w:hint="eastAsia"/>
          <w:color w:val="000000" w:themeColor="text1"/>
          <w:sz w:val="20"/>
          <w:szCs w:val="20"/>
        </w:rPr>
        <w:t>,</w:t>
      </w:r>
      <w:r w:rsidRPr="00A45246">
        <w:rPr>
          <w:rFonts w:ascii="Times New Roman" w:hAnsi="Times New Roman" w:hint="eastAsia"/>
          <w:color w:val="000000" w:themeColor="text1"/>
          <w:sz w:val="20"/>
          <w:szCs w:val="20"/>
        </w:rPr>
        <w:t>ISO 9241-820</w:t>
      </w:r>
      <w:r w:rsidRPr="00A45246">
        <w:rPr>
          <w:rFonts w:ascii="Times New Roman" w:hAnsi="Times New Roman" w:hint="eastAsia"/>
          <w:color w:val="000000" w:themeColor="text1"/>
          <w:sz w:val="20"/>
          <w:szCs w:val="20"/>
        </w:rPr>
        <w:t>（没入型環境における人間工学的ガイダンス）の第</w:t>
      </w:r>
      <w:r w:rsidRPr="00A45246">
        <w:rPr>
          <w:rFonts w:ascii="Times New Roman" w:hAnsi="Times New Roman" w:hint="eastAsia"/>
          <w:color w:val="000000" w:themeColor="text1"/>
          <w:sz w:val="20"/>
          <w:szCs w:val="20"/>
        </w:rPr>
        <w:t>6</w:t>
      </w:r>
      <w:r w:rsidRPr="00A45246">
        <w:rPr>
          <w:rFonts w:ascii="Times New Roman" w:hAnsi="Times New Roman" w:hint="eastAsia"/>
          <w:color w:val="000000" w:themeColor="text1"/>
          <w:sz w:val="20"/>
          <w:szCs w:val="20"/>
        </w:rPr>
        <w:t>章「仮想現実または複合現実におけるユーザーの関与」</w:t>
      </w:r>
      <w:r w:rsidR="00662480">
        <w:rPr>
          <w:rFonts w:ascii="Times New Roman" w:hAnsi="Times New Roman"/>
          <w:color w:val="000000" w:themeColor="text1"/>
          <w:sz w:val="20"/>
          <w:szCs w:val="20"/>
          <w:vertAlign w:val="superscript"/>
        </w:rPr>
        <w:t>3</w:t>
      </w:r>
      <w:r w:rsidR="00685328">
        <w:rPr>
          <w:rFonts w:ascii="Times New Roman" w:hAnsi="Times New Roman"/>
          <w:color w:val="000000" w:themeColor="text1"/>
          <w:sz w:val="20"/>
          <w:szCs w:val="20"/>
          <w:vertAlign w:val="superscript"/>
        </w:rPr>
        <w:t>)</w:t>
      </w:r>
      <w:r w:rsidRPr="00A45246">
        <w:rPr>
          <w:rFonts w:ascii="Times New Roman" w:hAnsi="Times New Roman" w:hint="eastAsia"/>
          <w:color w:val="000000" w:themeColor="text1"/>
          <w:sz w:val="20"/>
          <w:szCs w:val="20"/>
        </w:rPr>
        <w:t>を補完する新節として位置づけることを想定し</w:t>
      </w:r>
      <w:r w:rsidR="004478A6">
        <w:rPr>
          <w:rFonts w:ascii="Times New Roman" w:hAnsi="Times New Roman" w:hint="eastAsia"/>
          <w:color w:val="000000" w:themeColor="text1"/>
          <w:sz w:val="20"/>
          <w:szCs w:val="20"/>
        </w:rPr>
        <w:t>た</w:t>
      </w:r>
      <w:r w:rsidR="00A07207">
        <w:rPr>
          <w:rFonts w:ascii="Times New Roman" w:hAnsi="Times New Roman" w:hint="eastAsia"/>
          <w:color w:val="000000" w:themeColor="text1"/>
          <w:sz w:val="20"/>
          <w:szCs w:val="20"/>
        </w:rPr>
        <w:t>.</w:t>
      </w:r>
    </w:p>
    <w:p w14:paraId="6B0ED5E8" w14:textId="28E3ABB6" w:rsidR="00087D83" w:rsidRPr="00FB1063" w:rsidRDefault="00087D83" w:rsidP="00A45246">
      <w:pPr>
        <w:ind w:firstLineChars="100" w:firstLine="195"/>
        <w:rPr>
          <w:rFonts w:ascii="Times New Roman" w:hAnsi="Times New Roman"/>
          <w:color w:val="000000" w:themeColor="text1"/>
          <w:sz w:val="20"/>
          <w:szCs w:val="20"/>
        </w:rPr>
      </w:pPr>
    </w:p>
    <w:p w14:paraId="5786116F" w14:textId="7AC51D91" w:rsidR="003B4449" w:rsidRPr="00FB1063" w:rsidRDefault="003B4449" w:rsidP="00951CAF">
      <w:pPr>
        <w:spacing w:afterLines="100" w:after="291"/>
        <w:rPr>
          <w:rFonts w:ascii="Times New Roman" w:eastAsia="ＭＳ ゴシック" w:hAnsi="Times New Roman"/>
          <w:b/>
          <w:color w:val="000000" w:themeColor="text1"/>
          <w:sz w:val="20"/>
          <w:szCs w:val="20"/>
        </w:rPr>
      </w:pPr>
      <w:r w:rsidRPr="00FB1063">
        <w:rPr>
          <w:rFonts w:ascii="Times New Roman" w:eastAsia="ＭＳ ゴシック" w:hAnsi="Times New Roman"/>
          <w:b/>
          <w:color w:val="000000" w:themeColor="text1"/>
          <w:sz w:val="20"/>
          <w:szCs w:val="20"/>
        </w:rPr>
        <w:t xml:space="preserve">4-2. </w:t>
      </w:r>
      <w:r w:rsidR="00702D7C" w:rsidRPr="00702D7C">
        <w:rPr>
          <w:rFonts w:ascii="Times New Roman" w:eastAsia="ＭＳ ゴシック" w:hAnsi="Times New Roman"/>
          <w:b/>
          <w:color w:val="000000" w:themeColor="text1"/>
          <w:sz w:val="20"/>
          <w:szCs w:val="20"/>
        </w:rPr>
        <w:t>ユーザインタフェ</w:t>
      </w:r>
      <w:r w:rsidR="003459FE">
        <w:rPr>
          <w:rFonts w:ascii="Times New Roman" w:eastAsia="ＭＳ ゴシック" w:hAnsi="Times New Roman" w:hint="eastAsia"/>
          <w:b/>
          <w:color w:val="000000" w:themeColor="text1"/>
          <w:sz w:val="20"/>
          <w:szCs w:val="20"/>
        </w:rPr>
        <w:t>イ</w:t>
      </w:r>
      <w:r w:rsidR="00702D7C" w:rsidRPr="00702D7C">
        <w:rPr>
          <w:rFonts w:ascii="Times New Roman" w:eastAsia="ＭＳ ゴシック" w:hAnsi="Times New Roman"/>
          <w:b/>
          <w:color w:val="000000" w:themeColor="text1"/>
          <w:sz w:val="20"/>
          <w:szCs w:val="20"/>
        </w:rPr>
        <w:t>スの配置</w:t>
      </w:r>
    </w:p>
    <w:p w14:paraId="7D89F690" w14:textId="77777777" w:rsidR="0044063E" w:rsidRDefault="003C536D" w:rsidP="00187A55">
      <w:pPr>
        <w:rPr>
          <w:ins w:id="277" w:author="作成者"/>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9D4C92">
        <w:rPr>
          <w:rFonts w:ascii="Times New Roman" w:hAnsi="Times New Roman" w:hint="eastAsia"/>
          <w:color w:val="000000" w:themeColor="text1"/>
          <w:sz w:val="20"/>
          <w:szCs w:val="20"/>
        </w:rPr>
        <w:t>仰臥位における</w:t>
      </w:r>
      <w:r w:rsidR="000D0473">
        <w:rPr>
          <w:rFonts w:ascii="Times New Roman" w:hAnsi="Times New Roman" w:hint="eastAsia"/>
          <w:color w:val="000000" w:themeColor="text1"/>
          <w:sz w:val="20"/>
          <w:szCs w:val="20"/>
        </w:rPr>
        <w:t>ユーザインタフェ</w:t>
      </w:r>
      <w:r w:rsidR="003459FE">
        <w:rPr>
          <w:rFonts w:ascii="Times New Roman" w:hAnsi="Times New Roman" w:hint="eastAsia"/>
          <w:color w:val="000000" w:themeColor="text1"/>
          <w:sz w:val="20"/>
          <w:szCs w:val="20"/>
        </w:rPr>
        <w:t>イ</w:t>
      </w:r>
      <w:r w:rsidR="000D0473">
        <w:rPr>
          <w:rFonts w:ascii="Times New Roman" w:hAnsi="Times New Roman" w:hint="eastAsia"/>
          <w:color w:val="000000" w:themeColor="text1"/>
          <w:sz w:val="20"/>
          <w:szCs w:val="20"/>
        </w:rPr>
        <w:t>ス</w:t>
      </w:r>
      <w:r w:rsidR="009D4C92">
        <w:rPr>
          <w:rFonts w:ascii="Times New Roman" w:hAnsi="Times New Roman" w:hint="eastAsia"/>
          <w:color w:val="000000" w:themeColor="text1"/>
          <w:sz w:val="20"/>
          <w:szCs w:val="20"/>
        </w:rPr>
        <w:t>の</w:t>
      </w:r>
      <w:r w:rsidR="009D4C92" w:rsidRPr="00187A55">
        <w:rPr>
          <w:rFonts w:ascii="Times New Roman" w:hAnsi="Times New Roman" w:hint="eastAsia"/>
          <w:color w:val="000000" w:themeColor="text1"/>
          <w:sz w:val="20"/>
          <w:szCs w:val="20"/>
        </w:rPr>
        <w:t>推奨配置範囲を図</w:t>
      </w:r>
      <w:ins w:id="278" w:author="作成者">
        <w:r w:rsidR="00161593">
          <w:rPr>
            <w:rFonts w:ascii="Times New Roman" w:hAnsi="Times New Roman" w:hint="eastAsia"/>
            <w:color w:val="000000" w:themeColor="text1"/>
            <w:sz w:val="20"/>
            <w:szCs w:val="20"/>
          </w:rPr>
          <w:t>１０</w:t>
        </w:r>
      </w:ins>
      <w:del w:id="279" w:author="作成者">
        <w:r w:rsidR="004478A6" w:rsidDel="00161593">
          <w:rPr>
            <w:rFonts w:ascii="Times New Roman" w:hAnsi="Times New Roman" w:hint="eastAsia"/>
            <w:color w:val="000000" w:themeColor="text1"/>
            <w:sz w:val="20"/>
            <w:szCs w:val="20"/>
          </w:rPr>
          <w:delText>９</w:delText>
        </w:r>
      </w:del>
      <w:r w:rsidR="009D4C92" w:rsidRPr="00187A55">
        <w:rPr>
          <w:rFonts w:ascii="Times New Roman" w:hAnsi="Times New Roman" w:hint="eastAsia"/>
          <w:color w:val="000000" w:themeColor="text1"/>
          <w:sz w:val="20"/>
          <w:szCs w:val="20"/>
        </w:rPr>
        <w:t>に示す</w:t>
      </w:r>
      <w:r w:rsidR="009D4C92">
        <w:rPr>
          <w:rFonts w:ascii="Times New Roman" w:hAnsi="Times New Roman" w:hint="eastAsia"/>
          <w:color w:val="000000" w:themeColor="text1"/>
          <w:sz w:val="20"/>
          <w:szCs w:val="20"/>
        </w:rPr>
        <w:t>.</w:t>
      </w:r>
    </w:p>
    <w:p w14:paraId="47F5E7E8" w14:textId="0A5A9541" w:rsidR="0044063E" w:rsidRDefault="0044063E" w:rsidP="00187A55">
      <w:pPr>
        <w:rPr>
          <w:ins w:id="280" w:author="作成者"/>
          <w:rFonts w:ascii="Times New Roman" w:hAnsi="Times New Roman"/>
          <w:color w:val="000000" w:themeColor="text1"/>
          <w:sz w:val="20"/>
          <w:szCs w:val="20"/>
        </w:rPr>
      </w:pPr>
      <w:ins w:id="281" w:author="作成者">
        <w:r>
          <w:rPr>
            <w:rFonts w:asciiTheme="minorEastAsia" w:eastAsiaTheme="minorEastAsia" w:hAnsiTheme="minorEastAsia" w:hint="eastAsia"/>
            <w:bCs/>
            <w:noProof/>
            <w:color w:val="000000" w:themeColor="text1"/>
            <w:sz w:val="20"/>
          </w:rPr>
          <mc:AlternateContent>
            <mc:Choice Requires="wpg">
              <w:drawing>
                <wp:inline distT="0" distB="0" distL="0" distR="0" wp14:anchorId="501C978F" wp14:editId="73EF2495">
                  <wp:extent cx="2849879" cy="2927757"/>
                  <wp:effectExtent l="0" t="0" r="0" b="6350"/>
                  <wp:docPr id="767484515" name="グループ化 6"/>
                  <wp:cNvGraphicFramePr/>
                  <a:graphic xmlns:a="http://schemas.openxmlformats.org/drawingml/2006/main">
                    <a:graphicData uri="http://schemas.microsoft.com/office/word/2010/wordprocessingGroup">
                      <wpg:wgp>
                        <wpg:cNvGrpSpPr/>
                        <wpg:grpSpPr>
                          <a:xfrm>
                            <a:off x="0" y="0"/>
                            <a:ext cx="2849879" cy="2927757"/>
                            <a:chOff x="-364382" y="-1130693"/>
                            <a:chExt cx="3226273" cy="3228010"/>
                          </a:xfrm>
                        </wpg:grpSpPr>
                        <wps:wsp>
                          <wps:cNvPr id="767145245" name="テキスト ボックス 5"/>
                          <wps:cNvSpPr txBox="1"/>
                          <wps:spPr>
                            <a:xfrm>
                              <a:off x="-364382" y="1447634"/>
                              <a:ext cx="3216095" cy="649683"/>
                            </a:xfrm>
                            <a:prstGeom prst="rect">
                              <a:avLst/>
                            </a:prstGeom>
                            <a:solidFill>
                              <a:schemeClr val="lt1"/>
                            </a:solidFill>
                            <a:ln w="6350">
                              <a:noFill/>
                            </a:ln>
                          </wps:spPr>
                          <wps:txbx>
                            <w:txbxContent>
                              <w:p w14:paraId="377DDB4A" w14:textId="77777777" w:rsidR="0044063E" w:rsidRDefault="0044063E" w:rsidP="0044063E">
                                <w:pPr>
                                  <w:jc w:val="center"/>
                                  <w:rPr>
                                    <w:ins w:id="282" w:author="作成者"/>
                                    <w:sz w:val="20"/>
                                    <w:szCs w:val="20"/>
                                  </w:rPr>
                                </w:pPr>
                                <w:r w:rsidRPr="00450790">
                                  <w:rPr>
                                    <w:rFonts w:hint="eastAsia"/>
                                    <w:sz w:val="20"/>
                                    <w:szCs w:val="20"/>
                                  </w:rPr>
                                  <w:t>図</w:t>
                                </w:r>
                                <w:ins w:id="283" w:author="作成者">
                                  <w:r>
                                    <w:rPr>
                                      <w:rFonts w:hint="eastAsia"/>
                                      <w:sz w:val="20"/>
                                      <w:szCs w:val="20"/>
                                    </w:rPr>
                                    <w:t>１０</w:t>
                                  </w:r>
                                </w:ins>
                                <w:del w:id="284" w:author="作成者">
                                  <w:r w:rsidDel="00AB42D9">
                                    <w:rPr>
                                      <w:rFonts w:hint="eastAsia"/>
                                      <w:sz w:val="20"/>
                                      <w:szCs w:val="20"/>
                                    </w:rPr>
                                    <w:delText>９</w:delText>
                                  </w:r>
                                </w:del>
                                <w:r>
                                  <w:rPr>
                                    <w:sz w:val="20"/>
                                    <w:szCs w:val="20"/>
                                  </w:rPr>
                                  <w:t xml:space="preserve"> </w:t>
                                </w:r>
                                <w:r>
                                  <w:rPr>
                                    <w:rFonts w:hint="eastAsia"/>
                                    <w:sz w:val="20"/>
                                    <w:szCs w:val="20"/>
                                  </w:rPr>
                                  <w:t>仰臥位における適切な</w:t>
                                </w:r>
                                <w:r>
                                  <w:rPr>
                                    <w:sz w:val="20"/>
                                    <w:szCs w:val="20"/>
                                  </w:rPr>
                                  <w:t>UI</w:t>
                                </w:r>
                                <w:r>
                                  <w:rPr>
                                    <w:rFonts w:hint="eastAsia"/>
                                    <w:sz w:val="20"/>
                                    <w:szCs w:val="20"/>
                                  </w:rPr>
                                  <w:t>の配置範囲</w:t>
                                </w:r>
                              </w:p>
                              <w:p w14:paraId="725281BE" w14:textId="77777777" w:rsidR="0044063E" w:rsidRPr="00812A37" w:rsidRDefault="0044063E" w:rsidP="0044063E">
                                <w:pPr>
                                  <w:jc w:val="center"/>
                                  <w:rPr>
                                    <w:sz w:val="20"/>
                                    <w:szCs w:val="20"/>
                                  </w:rPr>
                                </w:pPr>
                                <w:ins w:id="285" w:author="作成者">
                                  <w:r>
                                    <w:rPr>
                                      <w:sz w:val="20"/>
                                      <w:szCs w:val="20"/>
                                    </w:rPr>
                                    <w:t>Fig.10</w:t>
                                  </w:r>
                                  <w:del w:id="286" w:author="作成者">
                                    <w:r w:rsidDel="00AB42D9">
                                      <w:rPr>
                                        <w:sz w:val="20"/>
                                        <w:szCs w:val="20"/>
                                      </w:rPr>
                                      <w:delText>9</w:delText>
                                    </w:r>
                                  </w:del>
                                  <w:r>
                                    <w:rPr>
                                      <w:sz w:val="20"/>
                                      <w:szCs w:val="20"/>
                                    </w:rPr>
                                    <w:t xml:space="preserve"> </w:t>
                                  </w:r>
                                  <w:r w:rsidRPr="006952E1">
                                    <w:rPr>
                                      <w:sz w:val="20"/>
                                      <w:szCs w:val="20"/>
                                    </w:rPr>
                                    <w:t>Recommended UI layout area for the supine position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88203258" name="図 9"/>
                            <pic:cNvPicPr>
                              <a:picLocks noChangeAspect="1"/>
                            </pic:cNvPicPr>
                          </pic:nvPicPr>
                          <pic:blipFill>
                            <a:blip r:embed="rId34" cstate="print">
                              <a:extLst>
                                <a:ext uri="{28A0092B-C50C-407E-A947-70E740481C1C}">
                                  <a14:useLocalDpi xmlns:a14="http://schemas.microsoft.com/office/drawing/2010/main"/>
                                </a:ext>
                              </a:extLst>
                            </a:blip>
                            <a:srcRect/>
                            <a:stretch/>
                          </pic:blipFill>
                          <pic:spPr>
                            <a:xfrm>
                              <a:off x="-364382" y="-1130693"/>
                              <a:ext cx="3226273" cy="2578931"/>
                            </a:xfrm>
                            <a:prstGeom prst="rect">
                              <a:avLst/>
                            </a:prstGeom>
                          </pic:spPr>
                        </pic:pic>
                      </wpg:wgp>
                    </a:graphicData>
                  </a:graphic>
                </wp:inline>
              </w:drawing>
            </mc:Choice>
            <mc:Fallback>
              <w:pict>
                <v:group w14:anchorId="501C978F" id="_x0000_s1074" style="width:224.4pt;height:230.55pt;mso-position-horizontal-relative:char;mso-position-vertical-relative:line" coordorigin="-3643,-11306" coordsize="32262,322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">
                  <v:shape id="テキスト ボックス 5" o:spid="_x0000_s1075" type="#_x0000_t202" style="position:absolute;left:-3643;top:14476;width:32160;height:6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" fillcolor="white [3201]" stroked="f" strokeweight=".5pt">
                    <v:textbox inset="0,0,0,0">
                      <w:txbxContent>
                        <w:p w14:paraId="377DDB4A" w14:textId="77777777" w:rsidR="0044063E" w:rsidRDefault="0044063E" w:rsidP="0044063E">
                          <w:pPr>
                            <w:jc w:val="center"/>
                            <w:rPr>
                              <w:ins w:id="322" w:author="作成者"/>
                              <w:sz w:val="20"/>
                              <w:szCs w:val="20"/>
                            </w:rPr>
                          </w:pPr>
                          <w:r w:rsidRPr="00450790">
                            <w:rPr>
                              <w:rFonts w:hint="eastAsia"/>
                              <w:sz w:val="20"/>
                              <w:szCs w:val="20"/>
                            </w:rPr>
                            <w:t>図</w:t>
                          </w:r>
                          <w:ins w:id="323" w:author="作成者">
                            <w:r>
                              <w:rPr>
                                <w:rFonts w:hint="eastAsia"/>
                                <w:sz w:val="20"/>
                                <w:szCs w:val="20"/>
                              </w:rPr>
                              <w:t>１０</w:t>
                            </w:r>
                          </w:ins>
                          <w:del w:id="324" w:author="作成者">
                            <w:r w:rsidDel="00AB42D9">
                              <w:rPr>
                                <w:rFonts w:hint="eastAsia"/>
                                <w:sz w:val="20"/>
                                <w:szCs w:val="20"/>
                              </w:rPr>
                              <w:delText>９</w:delText>
                            </w:r>
                          </w:del>
                          <w:r>
                            <w:rPr>
                              <w:sz w:val="20"/>
                              <w:szCs w:val="20"/>
                            </w:rPr>
                            <w:t xml:space="preserve"> </w:t>
                          </w:r>
                          <w:r>
                            <w:rPr>
                              <w:rFonts w:hint="eastAsia"/>
                              <w:sz w:val="20"/>
                              <w:szCs w:val="20"/>
                            </w:rPr>
                            <w:t>仰臥位における適切な</w:t>
                          </w:r>
                          <w:r>
                            <w:rPr>
                              <w:sz w:val="20"/>
                              <w:szCs w:val="20"/>
                            </w:rPr>
                            <w:t>UI</w:t>
                          </w:r>
                          <w:r>
                            <w:rPr>
                              <w:rFonts w:hint="eastAsia"/>
                              <w:sz w:val="20"/>
                              <w:szCs w:val="20"/>
                            </w:rPr>
                            <w:t>の配置範囲</w:t>
                          </w:r>
                        </w:p>
                        <w:p w14:paraId="725281BE" w14:textId="77777777" w:rsidR="0044063E" w:rsidRPr="00812A37" w:rsidRDefault="0044063E" w:rsidP="0044063E">
                          <w:pPr>
                            <w:jc w:val="center"/>
                            <w:rPr>
                              <w:sz w:val="20"/>
                              <w:szCs w:val="20"/>
                            </w:rPr>
                          </w:pPr>
                          <w:ins w:id="325" w:author="作成者">
                            <w:r>
                              <w:rPr>
                                <w:sz w:val="20"/>
                                <w:szCs w:val="20"/>
                              </w:rPr>
                              <w:t>Fig.10</w:t>
                            </w:r>
                            <w:del w:id="326" w:author="作成者">
                              <w:r w:rsidDel="00AB42D9">
                                <w:rPr>
                                  <w:sz w:val="20"/>
                                  <w:szCs w:val="20"/>
                                </w:rPr>
                                <w:delText>9</w:delText>
                              </w:r>
                            </w:del>
                            <w:r>
                              <w:rPr>
                                <w:sz w:val="20"/>
                                <w:szCs w:val="20"/>
                              </w:rPr>
                              <w:t xml:space="preserve"> </w:t>
                            </w:r>
                            <w:r w:rsidRPr="006952E1">
                              <w:rPr>
                                <w:sz w:val="20"/>
                                <w:szCs w:val="20"/>
                              </w:rPr>
                              <w:t>Recommended UI layout area for the supine position</w:t>
                            </w:r>
                          </w:ins>
                        </w:p>
                      </w:txbxContent>
                    </v:textbox>
                  </v:shape>
                  <v:shape id="図 9" o:spid="_x0000_s1076" type="#_x0000_t75" style="position:absolute;left:-3643;top:-11306;width:32261;height:25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">
                    <v:imagedata r:id="rId35" o:title=""/>
                  </v:shape>
                  <w10:anchorlock/>
                </v:group>
              </w:pict>
            </mc:Fallback>
          </mc:AlternateContent>
        </w:r>
      </w:ins>
    </w:p>
    <w:p w14:paraId="441E7C45" w14:textId="330F8A1F" w:rsidR="004A7060" w:rsidRPr="00187A55" w:rsidRDefault="0044063E" w:rsidP="00187A55">
      <w:pPr>
        <w:rPr>
          <w:rFonts w:ascii="Times New Roman" w:hAnsi="Times New Roman"/>
          <w:color w:val="000000" w:themeColor="text1"/>
          <w:sz w:val="20"/>
          <w:szCs w:val="20"/>
        </w:rPr>
      </w:pPr>
      <w:ins w:id="287" w:author="作成者">
        <w:r>
          <w:rPr>
            <w:rFonts w:ascii="Times New Roman" w:hAnsi="Times New Roman" w:hint="eastAsia"/>
            <w:color w:val="000000" w:themeColor="text1"/>
            <w:sz w:val="20"/>
            <w:szCs w:val="20"/>
          </w:rPr>
          <w:t xml:space="preserve">　</w:t>
        </w:r>
      </w:ins>
      <w:r w:rsidR="00187A55" w:rsidRPr="00187A55">
        <w:rPr>
          <w:rFonts w:ascii="Times New Roman" w:hAnsi="Times New Roman" w:hint="eastAsia"/>
          <w:color w:val="000000" w:themeColor="text1"/>
          <w:sz w:val="20"/>
          <w:szCs w:val="20"/>
        </w:rPr>
        <w:t>実験</w:t>
      </w:r>
      <w:r w:rsidR="00187A55" w:rsidRPr="00187A55">
        <w:rPr>
          <w:rFonts w:ascii="Times New Roman" w:hAnsi="Times New Roman" w:hint="eastAsia"/>
          <w:color w:val="000000" w:themeColor="text1"/>
          <w:sz w:val="20"/>
          <w:szCs w:val="20"/>
        </w:rPr>
        <w:t>1</w:t>
      </w:r>
      <w:r w:rsidR="00187A55" w:rsidRPr="00187A55">
        <w:rPr>
          <w:rFonts w:ascii="Times New Roman" w:hAnsi="Times New Roman" w:hint="eastAsia"/>
          <w:color w:val="000000" w:themeColor="text1"/>
          <w:sz w:val="20"/>
          <w:szCs w:val="20"/>
        </w:rPr>
        <w:t>および実験</w:t>
      </w:r>
      <w:r w:rsidR="00187A55" w:rsidRPr="00187A55">
        <w:rPr>
          <w:rFonts w:ascii="Times New Roman" w:hAnsi="Times New Roman" w:hint="eastAsia"/>
          <w:color w:val="000000" w:themeColor="text1"/>
          <w:sz w:val="20"/>
          <w:szCs w:val="20"/>
        </w:rPr>
        <w:t>2</w:t>
      </w:r>
      <w:r w:rsidR="00187A55" w:rsidRPr="00187A55">
        <w:rPr>
          <w:rFonts w:ascii="Times New Roman" w:hAnsi="Times New Roman" w:hint="eastAsia"/>
          <w:color w:val="000000" w:themeColor="text1"/>
          <w:sz w:val="20"/>
          <w:szCs w:val="20"/>
        </w:rPr>
        <w:t>の結果から</w:t>
      </w:r>
      <w:r w:rsidR="00A07207">
        <w:rPr>
          <w:rFonts w:ascii="Times New Roman" w:hAnsi="Times New Roman" w:hint="eastAsia"/>
          <w:color w:val="000000" w:themeColor="text1"/>
          <w:sz w:val="20"/>
          <w:szCs w:val="20"/>
        </w:rPr>
        <w:t>,</w:t>
      </w:r>
      <w:r w:rsidR="00187A55" w:rsidRPr="00187A55">
        <w:rPr>
          <w:rFonts w:ascii="Times New Roman" w:hAnsi="Times New Roman" w:hint="eastAsia"/>
          <w:color w:val="000000" w:themeColor="text1"/>
          <w:sz w:val="20"/>
          <w:szCs w:val="20"/>
        </w:rPr>
        <w:t>仰臥位においては</w:t>
      </w:r>
      <w:r w:rsidR="00187A55" w:rsidRPr="00187A55">
        <w:rPr>
          <w:rFonts w:ascii="Times New Roman" w:hAnsi="Times New Roman" w:hint="eastAsia"/>
          <w:color w:val="000000" w:themeColor="text1"/>
          <w:sz w:val="20"/>
          <w:szCs w:val="20"/>
        </w:rPr>
        <w:lastRenderedPageBreak/>
        <w:t>身体と支持面との接触による物理的な可動域制限に加え</w:t>
      </w:r>
      <w:r w:rsidR="00A07207">
        <w:rPr>
          <w:rFonts w:ascii="Times New Roman" w:hAnsi="Times New Roman" w:hint="eastAsia"/>
          <w:color w:val="000000" w:themeColor="text1"/>
          <w:sz w:val="20"/>
          <w:szCs w:val="20"/>
        </w:rPr>
        <w:t>,</w:t>
      </w:r>
      <w:r w:rsidR="00187A55" w:rsidRPr="00187A55">
        <w:rPr>
          <w:rFonts w:ascii="Times New Roman" w:hAnsi="Times New Roman" w:hint="eastAsia"/>
          <w:color w:val="000000" w:themeColor="text1"/>
          <w:sz w:val="20"/>
          <w:szCs w:val="20"/>
        </w:rPr>
        <w:t>下方視時における特有の操作性低下が確認された</w:t>
      </w:r>
      <w:r w:rsidR="00A07207">
        <w:rPr>
          <w:rFonts w:ascii="Times New Roman" w:hAnsi="Times New Roman" w:hint="eastAsia"/>
          <w:color w:val="000000" w:themeColor="text1"/>
          <w:sz w:val="20"/>
          <w:szCs w:val="20"/>
        </w:rPr>
        <w:t>.</w:t>
      </w:r>
      <w:r w:rsidR="00187A55" w:rsidRPr="00187A55">
        <w:rPr>
          <w:rFonts w:ascii="Times New Roman" w:hAnsi="Times New Roman" w:hint="eastAsia"/>
          <w:color w:val="000000" w:themeColor="text1"/>
          <w:sz w:val="20"/>
          <w:szCs w:val="20"/>
        </w:rPr>
        <w:t>これらの知見を踏まえ</w:t>
      </w:r>
      <w:r w:rsidR="00A07207">
        <w:rPr>
          <w:rFonts w:ascii="Times New Roman" w:hAnsi="Times New Roman" w:hint="eastAsia"/>
          <w:color w:val="000000" w:themeColor="text1"/>
          <w:sz w:val="20"/>
          <w:szCs w:val="20"/>
        </w:rPr>
        <w:t>,</w:t>
      </w:r>
      <w:r w:rsidR="00187A55" w:rsidRPr="00187A55">
        <w:rPr>
          <w:rFonts w:ascii="Times New Roman" w:hAnsi="Times New Roman" w:hint="eastAsia"/>
          <w:color w:val="000000" w:themeColor="text1"/>
          <w:sz w:val="20"/>
          <w:szCs w:val="20"/>
        </w:rPr>
        <w:t>仰臥位における適切な</w:t>
      </w:r>
      <w:r w:rsidR="00187A55" w:rsidRPr="00187A55">
        <w:rPr>
          <w:rFonts w:ascii="Times New Roman" w:hAnsi="Times New Roman" w:hint="eastAsia"/>
          <w:color w:val="000000" w:themeColor="text1"/>
          <w:sz w:val="20"/>
          <w:szCs w:val="20"/>
        </w:rPr>
        <w:t>UI</w:t>
      </w:r>
      <w:r w:rsidR="00187A55" w:rsidRPr="00187A55">
        <w:rPr>
          <w:rFonts w:ascii="Times New Roman" w:hAnsi="Times New Roman" w:hint="eastAsia"/>
          <w:color w:val="000000" w:themeColor="text1"/>
          <w:sz w:val="20"/>
          <w:szCs w:val="20"/>
        </w:rPr>
        <w:t>配置に関して以下の指針を提案する</w:t>
      </w:r>
      <w:r w:rsidR="00A07207">
        <w:rPr>
          <w:rFonts w:ascii="Times New Roman" w:hAnsi="Times New Roman" w:hint="eastAsia"/>
          <w:color w:val="000000" w:themeColor="text1"/>
          <w:sz w:val="20"/>
          <w:szCs w:val="20"/>
        </w:rPr>
        <w:t>.</w:t>
      </w:r>
    </w:p>
    <w:p w14:paraId="644C2064" w14:textId="0BC9959E" w:rsidR="007B4A51" w:rsidDel="00457CFF" w:rsidRDefault="005C3E0E" w:rsidP="00FB1063">
      <w:pPr>
        <w:rPr>
          <w:del w:id="288" w:author="作成者"/>
          <w:rFonts w:ascii="Times New Roman" w:hAnsi="Times New Roman"/>
          <w:color w:val="000000" w:themeColor="text1"/>
          <w:sz w:val="20"/>
          <w:szCs w:val="20"/>
        </w:rPr>
      </w:pPr>
      <w:del w:id="289" w:author="作成者">
        <w:r w:rsidDel="0044063E">
          <w:rPr>
            <w:rFonts w:asciiTheme="minorEastAsia" w:eastAsiaTheme="minorEastAsia" w:hAnsiTheme="minorEastAsia" w:hint="eastAsia"/>
            <w:bCs/>
            <w:noProof/>
            <w:color w:val="000000" w:themeColor="text1"/>
            <w:sz w:val="20"/>
          </w:rPr>
          <mc:AlternateContent>
            <mc:Choice Requires="wpg">
              <w:drawing>
                <wp:inline distT="0" distB="0" distL="0" distR="0" wp14:anchorId="0B7CFC5C" wp14:editId="4F7D9475">
                  <wp:extent cx="2849879" cy="2927757"/>
                  <wp:effectExtent l="0" t="0" r="0" b="6350"/>
                  <wp:docPr id="77877944" name="グループ化 6"/>
                  <wp:cNvGraphicFramePr/>
                  <a:graphic xmlns:a="http://schemas.openxmlformats.org/drawingml/2006/main">
                    <a:graphicData uri="http://schemas.microsoft.com/office/word/2010/wordprocessingGroup">
                      <wpg:wgp>
                        <wpg:cNvGrpSpPr/>
                        <wpg:grpSpPr>
                          <a:xfrm>
                            <a:off x="0" y="0"/>
                            <a:ext cx="2849879" cy="2927757"/>
                            <a:chOff x="-364382" y="-1130693"/>
                            <a:chExt cx="3226273" cy="3228010"/>
                          </a:xfrm>
                        </wpg:grpSpPr>
                        <wps:wsp>
                          <wps:cNvPr id="2002127001" name="テキスト ボックス 5"/>
                          <wps:cNvSpPr txBox="1"/>
                          <wps:spPr>
                            <a:xfrm>
                              <a:off x="-364382" y="1447634"/>
                              <a:ext cx="3216095" cy="649683"/>
                            </a:xfrm>
                            <a:prstGeom prst="rect">
                              <a:avLst/>
                            </a:prstGeom>
                            <a:solidFill>
                              <a:schemeClr val="lt1"/>
                            </a:solidFill>
                            <a:ln w="6350">
                              <a:noFill/>
                            </a:ln>
                          </wps:spPr>
                          <wps:txbx>
                            <w:txbxContent>
                              <w:p w14:paraId="2DED4DC9" w14:textId="5EC88ACE" w:rsidR="00806123" w:rsidRDefault="00806123" w:rsidP="005C3E0E">
                                <w:pPr>
                                  <w:jc w:val="center"/>
                                  <w:rPr>
                                    <w:ins w:id="290" w:author="作成者"/>
                                    <w:sz w:val="20"/>
                                    <w:szCs w:val="20"/>
                                  </w:rPr>
                                </w:pPr>
                                <w:r w:rsidRPr="00450790">
                                  <w:rPr>
                                    <w:rFonts w:hint="eastAsia"/>
                                    <w:sz w:val="20"/>
                                    <w:szCs w:val="20"/>
                                  </w:rPr>
                                  <w:t>図</w:t>
                                </w:r>
                                <w:ins w:id="291" w:author="作成者">
                                  <w:r w:rsidR="00AB42D9">
                                    <w:rPr>
                                      <w:rFonts w:hint="eastAsia"/>
                                      <w:sz w:val="20"/>
                                      <w:szCs w:val="20"/>
                                    </w:rPr>
                                    <w:t>１０</w:t>
                                  </w:r>
                                </w:ins>
                                <w:del w:id="292" w:author="作成者">
                                  <w:r w:rsidR="004478A6" w:rsidDel="00AB42D9">
                                    <w:rPr>
                                      <w:rFonts w:hint="eastAsia"/>
                                      <w:sz w:val="20"/>
                                      <w:szCs w:val="20"/>
                                    </w:rPr>
                                    <w:delText>９</w:delText>
                                  </w:r>
                                </w:del>
                                <w:r>
                                  <w:rPr>
                                    <w:sz w:val="20"/>
                                    <w:szCs w:val="20"/>
                                  </w:rPr>
                                  <w:t xml:space="preserve"> </w:t>
                                </w:r>
                                <w:r>
                                  <w:rPr>
                                    <w:rFonts w:hint="eastAsia"/>
                                    <w:sz w:val="20"/>
                                    <w:szCs w:val="20"/>
                                  </w:rPr>
                                  <w:t>仰臥位における適切な</w:t>
                                </w:r>
                                <w:r>
                                  <w:rPr>
                                    <w:sz w:val="20"/>
                                    <w:szCs w:val="20"/>
                                  </w:rPr>
                                  <w:t>UI</w:t>
                                </w:r>
                                <w:r>
                                  <w:rPr>
                                    <w:rFonts w:hint="eastAsia"/>
                                    <w:sz w:val="20"/>
                                    <w:szCs w:val="20"/>
                                  </w:rPr>
                                  <w:t>の配置範囲</w:t>
                                </w:r>
                              </w:p>
                              <w:p w14:paraId="3AF5F9F0" w14:textId="343F5303" w:rsidR="006952E1" w:rsidRPr="00812A37" w:rsidRDefault="006952E1" w:rsidP="005C3E0E">
                                <w:pPr>
                                  <w:jc w:val="center"/>
                                  <w:rPr>
                                    <w:sz w:val="20"/>
                                    <w:szCs w:val="20"/>
                                  </w:rPr>
                                </w:pPr>
                                <w:ins w:id="293" w:author="作成者">
                                  <w:r>
                                    <w:rPr>
                                      <w:sz w:val="20"/>
                                      <w:szCs w:val="20"/>
                                    </w:rPr>
                                    <w:t>Fig.</w:t>
                                  </w:r>
                                  <w:r w:rsidR="00AB42D9">
                                    <w:rPr>
                                      <w:sz w:val="20"/>
                                      <w:szCs w:val="20"/>
                                    </w:rPr>
                                    <w:t>10</w:t>
                                  </w:r>
                                  <w:del w:id="294" w:author="作成者">
                                    <w:r w:rsidDel="00AB42D9">
                                      <w:rPr>
                                        <w:sz w:val="20"/>
                                        <w:szCs w:val="20"/>
                                      </w:rPr>
                                      <w:delText>9</w:delText>
                                    </w:r>
                                  </w:del>
                                  <w:r>
                                    <w:rPr>
                                      <w:sz w:val="20"/>
                                      <w:szCs w:val="20"/>
                                    </w:rPr>
                                    <w:t xml:space="preserve"> </w:t>
                                  </w:r>
                                  <w:r w:rsidRPr="006952E1">
                                    <w:rPr>
                                      <w:sz w:val="20"/>
                                      <w:szCs w:val="20"/>
                                    </w:rPr>
                                    <w:t>Recommended UI layout area for the supine position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18153619" name="図 9"/>
                            <pic:cNvPicPr>
                              <a:picLocks noChangeAspect="1"/>
                            </pic:cNvPicPr>
                          </pic:nvPicPr>
                          <pic:blipFill>
                            <a:blip r:embed="rId34" cstate="print">
                              <a:extLst>
                                <a:ext uri="{28A0092B-C50C-407E-A947-70E740481C1C}">
                                  <a14:useLocalDpi xmlns:a14="http://schemas.microsoft.com/office/drawing/2010/main"/>
                                </a:ext>
                              </a:extLst>
                            </a:blip>
                            <a:srcRect/>
                            <a:stretch/>
                          </pic:blipFill>
                          <pic:spPr>
                            <a:xfrm>
                              <a:off x="-364382" y="-1130693"/>
                              <a:ext cx="3226273" cy="2578931"/>
                            </a:xfrm>
                            <a:prstGeom prst="rect">
                              <a:avLst/>
                            </a:prstGeom>
                          </pic:spPr>
                        </pic:pic>
                      </wpg:wgp>
                    </a:graphicData>
                  </a:graphic>
                </wp:inline>
              </w:drawing>
            </mc:Choice>
            <mc:Fallback>
              <w:pict>
                <v:group w14:anchorId="0B7CFC5C" id="_x0000_s1077" style="width:224.4pt;height:230.55pt;mso-position-horizontal-relative:char;mso-position-vertical-relative:line" coordorigin="-3643,-11306" coordsize="32262,322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">
                  <v:shape id="テキスト ボックス 5" o:spid="_x0000_s1078" type="#_x0000_t202" style="position:absolute;left:-3643;top:14476;width:32160;height:64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" fillcolor="white [3201]" stroked="f" strokeweight=".5pt">
                    <v:textbox inset="0,0,0,0">
                      <w:txbxContent>
                        <w:p w14:paraId="2DED4DC9" w14:textId="5EC88ACE" w:rsidR="00806123" w:rsidRDefault="00806123" w:rsidP="005C3E0E">
                          <w:pPr>
                            <w:jc w:val="center"/>
                            <w:rPr>
                              <w:ins w:id="335" w:author="作成者"/>
                              <w:sz w:val="20"/>
                              <w:szCs w:val="20"/>
                            </w:rPr>
                          </w:pPr>
                          <w:r w:rsidRPr="00450790">
                            <w:rPr>
                              <w:rFonts w:hint="eastAsia"/>
                              <w:sz w:val="20"/>
                              <w:szCs w:val="20"/>
                            </w:rPr>
                            <w:t>図</w:t>
                          </w:r>
                          <w:ins w:id="336" w:author="作成者">
                            <w:r w:rsidR="00AB42D9">
                              <w:rPr>
                                <w:rFonts w:hint="eastAsia"/>
                                <w:sz w:val="20"/>
                                <w:szCs w:val="20"/>
                              </w:rPr>
                              <w:t>１０</w:t>
                            </w:r>
                          </w:ins>
                          <w:del w:id="337" w:author="作成者">
                            <w:r w:rsidR="004478A6" w:rsidDel="00AB42D9">
                              <w:rPr>
                                <w:rFonts w:hint="eastAsia"/>
                                <w:sz w:val="20"/>
                                <w:szCs w:val="20"/>
                              </w:rPr>
                              <w:delText>９</w:delText>
                            </w:r>
                          </w:del>
                          <w:r>
                            <w:rPr>
                              <w:sz w:val="20"/>
                              <w:szCs w:val="20"/>
                            </w:rPr>
                            <w:t xml:space="preserve"> </w:t>
                          </w:r>
                          <w:r>
                            <w:rPr>
                              <w:rFonts w:hint="eastAsia"/>
                              <w:sz w:val="20"/>
                              <w:szCs w:val="20"/>
                            </w:rPr>
                            <w:t>仰臥位における適切な</w:t>
                          </w:r>
                          <w:r>
                            <w:rPr>
                              <w:sz w:val="20"/>
                              <w:szCs w:val="20"/>
                            </w:rPr>
                            <w:t>UI</w:t>
                          </w:r>
                          <w:r>
                            <w:rPr>
                              <w:rFonts w:hint="eastAsia"/>
                              <w:sz w:val="20"/>
                              <w:szCs w:val="20"/>
                            </w:rPr>
                            <w:t>の配置範囲</w:t>
                          </w:r>
                        </w:p>
                        <w:p w14:paraId="3AF5F9F0" w14:textId="343F5303" w:rsidR="006952E1" w:rsidRPr="00812A37" w:rsidRDefault="006952E1" w:rsidP="005C3E0E">
                          <w:pPr>
                            <w:jc w:val="center"/>
                            <w:rPr>
                              <w:sz w:val="20"/>
                              <w:szCs w:val="20"/>
                            </w:rPr>
                          </w:pPr>
                          <w:ins w:id="338" w:author="作成者">
                            <w:r>
                              <w:rPr>
                                <w:sz w:val="20"/>
                                <w:szCs w:val="20"/>
                              </w:rPr>
                              <w:t>Fig.</w:t>
                            </w:r>
                            <w:r w:rsidR="00AB42D9">
                              <w:rPr>
                                <w:sz w:val="20"/>
                                <w:szCs w:val="20"/>
                              </w:rPr>
                              <w:t>10</w:t>
                            </w:r>
                            <w:del w:id="339" w:author="作成者">
                              <w:r w:rsidDel="00AB42D9">
                                <w:rPr>
                                  <w:sz w:val="20"/>
                                  <w:szCs w:val="20"/>
                                </w:rPr>
                                <w:delText>9</w:delText>
                              </w:r>
                            </w:del>
                            <w:r>
                              <w:rPr>
                                <w:sz w:val="20"/>
                                <w:szCs w:val="20"/>
                              </w:rPr>
                              <w:t xml:space="preserve"> </w:t>
                            </w:r>
                            <w:r w:rsidRPr="006952E1">
                              <w:rPr>
                                <w:sz w:val="20"/>
                                <w:szCs w:val="20"/>
                              </w:rPr>
                              <w:t>Recommended UI layout area for the supine position</w:t>
                            </w:r>
                          </w:ins>
                        </w:p>
                      </w:txbxContent>
                    </v:textbox>
                  </v:shape>
                  <v:shape id="図 9" o:spid="_x0000_s1079" type="#_x0000_t75" style="position:absolute;left:-3643;top:-11306;width:32261;height:257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">
                    <v:imagedata r:id="rId35" o:title=""/>
                  </v:shape>
                  <w10:anchorlock/>
                </v:group>
              </w:pict>
            </mc:Fallback>
          </mc:AlternateContent>
        </w:r>
      </w:del>
    </w:p>
    <w:p w14:paraId="13815675" w14:textId="77777777" w:rsidR="00B44685" w:rsidRDefault="00B44685" w:rsidP="00FB1063">
      <w:pPr>
        <w:rPr>
          <w:rFonts w:ascii="Times New Roman" w:hAnsi="Times New Roman"/>
          <w:color w:val="000000" w:themeColor="text1"/>
          <w:sz w:val="20"/>
          <w:szCs w:val="20"/>
        </w:rPr>
      </w:pPr>
    </w:p>
    <w:p w14:paraId="0BCAD282" w14:textId="1FB8E558" w:rsidR="00812A37" w:rsidDel="00457CFF" w:rsidRDefault="002A29C6" w:rsidP="00FB1063">
      <w:pPr>
        <w:rPr>
          <w:ins w:id="295" w:author="作成者"/>
          <w:del w:id="296" w:author="作成者"/>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187A55" w:rsidRPr="00187A55">
        <w:rPr>
          <w:rFonts w:ascii="Times New Roman" w:hAnsi="Times New Roman" w:hint="eastAsia"/>
          <w:color w:val="000000" w:themeColor="text1"/>
          <w:sz w:val="20"/>
          <w:szCs w:val="20"/>
        </w:rPr>
        <w:t>第一に</w:t>
      </w:r>
      <w:r w:rsidR="00A07207">
        <w:rPr>
          <w:rFonts w:ascii="Times New Roman" w:hAnsi="Times New Roman" w:hint="eastAsia"/>
          <w:color w:val="000000" w:themeColor="text1"/>
          <w:sz w:val="20"/>
          <w:szCs w:val="20"/>
        </w:rPr>
        <w:t>,</w:t>
      </w:r>
      <w:r w:rsidR="00187A55" w:rsidRPr="00187A55">
        <w:rPr>
          <w:rFonts w:ascii="Times New Roman" w:hAnsi="Times New Roman" w:hint="eastAsia"/>
          <w:color w:val="000000" w:themeColor="text1"/>
          <w:sz w:val="20"/>
          <w:szCs w:val="20"/>
        </w:rPr>
        <w:t>実験</w:t>
      </w:r>
      <w:r w:rsidR="00187A55" w:rsidRPr="00187A55">
        <w:rPr>
          <w:rFonts w:ascii="Times New Roman" w:hAnsi="Times New Roman"/>
          <w:color w:val="000000" w:themeColor="text1"/>
          <w:sz w:val="20"/>
          <w:szCs w:val="20"/>
        </w:rPr>
        <w:t>1</w:t>
      </w:r>
      <w:r w:rsidR="00187A55" w:rsidRPr="00187A55">
        <w:rPr>
          <w:rFonts w:ascii="Times New Roman" w:hAnsi="Times New Roman" w:hint="eastAsia"/>
          <w:color w:val="000000" w:themeColor="text1"/>
          <w:sz w:val="20"/>
          <w:szCs w:val="20"/>
        </w:rPr>
        <w:t>において上方</w:t>
      </w:r>
      <w:r w:rsidR="00187A55" w:rsidRPr="00187A55">
        <w:rPr>
          <w:rFonts w:ascii="Times New Roman" w:hAnsi="Times New Roman"/>
          <w:color w:val="000000" w:themeColor="text1"/>
          <w:sz w:val="20"/>
          <w:szCs w:val="20"/>
        </w:rPr>
        <w:t>0</w:t>
      </w:r>
      <w:r w:rsidR="009E32D5">
        <w:rPr>
          <w:rFonts w:ascii="Times New Roman" w:hAnsi="Times New Roman"/>
          <w:color w:val="000000" w:themeColor="text1"/>
          <w:sz w:val="20"/>
          <w:szCs w:val="20"/>
        </w:rPr>
        <w:t xml:space="preserve"> </w:t>
      </w:r>
      <w:r w:rsidR="009E32D5">
        <w:rPr>
          <w:rFonts w:ascii="Times New Roman" w:hAnsi="Times New Roman" w:hint="eastAsia"/>
          <w:color w:val="000000" w:themeColor="text1"/>
          <w:sz w:val="20"/>
          <w:szCs w:val="20"/>
        </w:rPr>
        <w:t>°</w:t>
      </w:r>
      <w:r w:rsidR="00187A55" w:rsidRPr="00187A55">
        <w:rPr>
          <w:rFonts w:ascii="Times New Roman" w:hAnsi="Times New Roman" w:hint="eastAsia"/>
          <w:color w:val="000000" w:themeColor="text1"/>
          <w:sz w:val="20"/>
          <w:szCs w:val="20"/>
        </w:rPr>
        <w:t>〜</w:t>
      </w:r>
      <w:r w:rsidR="00187A55" w:rsidRPr="00187A55">
        <w:rPr>
          <w:rFonts w:ascii="Times New Roman" w:hAnsi="Times New Roman"/>
          <w:color w:val="000000" w:themeColor="text1"/>
          <w:sz w:val="20"/>
          <w:szCs w:val="20"/>
        </w:rPr>
        <w:t>30</w:t>
      </w:r>
      <w:r w:rsidR="009E32D5">
        <w:rPr>
          <w:rFonts w:ascii="Times New Roman" w:hAnsi="Times New Roman"/>
          <w:color w:val="000000" w:themeColor="text1"/>
          <w:sz w:val="20"/>
          <w:szCs w:val="20"/>
        </w:rPr>
        <w:t xml:space="preserve"> </w:t>
      </w:r>
      <w:r w:rsidR="00187A55" w:rsidRPr="00187A55">
        <w:rPr>
          <w:rFonts w:ascii="Times New Roman" w:hAnsi="Times New Roman"/>
          <w:color w:val="000000" w:themeColor="text1"/>
          <w:sz w:val="20"/>
          <w:szCs w:val="20"/>
        </w:rPr>
        <w:t>°</w:t>
      </w:r>
      <w:r w:rsidR="00187A55" w:rsidRPr="00187A55">
        <w:rPr>
          <w:rFonts w:ascii="Times New Roman" w:hAnsi="Times New Roman" w:hint="eastAsia"/>
          <w:color w:val="000000" w:themeColor="text1"/>
          <w:sz w:val="20"/>
          <w:szCs w:val="20"/>
        </w:rPr>
        <w:t>の範囲で良好なパフォーマンスが確認されたことから</w:t>
      </w:r>
      <w:r w:rsidR="00A07207">
        <w:rPr>
          <w:rFonts w:ascii="Times New Roman" w:hAnsi="Times New Roman" w:hint="eastAsia"/>
          <w:color w:val="000000" w:themeColor="text1"/>
          <w:sz w:val="20"/>
          <w:szCs w:val="20"/>
        </w:rPr>
        <w:t>,</w:t>
      </w:r>
      <w:r w:rsidR="00187A55" w:rsidRPr="00187A55">
        <w:rPr>
          <w:rFonts w:ascii="Times New Roman" w:hAnsi="Times New Roman" w:hint="eastAsia"/>
          <w:color w:val="000000" w:themeColor="text1"/>
          <w:sz w:val="20"/>
          <w:szCs w:val="20"/>
        </w:rPr>
        <w:t>主要な操作要素は視線基準</w:t>
      </w:r>
      <w:r w:rsidR="00187A55" w:rsidRPr="00187A55">
        <w:rPr>
          <w:rFonts w:ascii="Times New Roman" w:hAnsi="Times New Roman"/>
          <w:color w:val="000000" w:themeColor="text1"/>
          <w:sz w:val="20"/>
          <w:szCs w:val="20"/>
        </w:rPr>
        <w:t>(</w:t>
      </w:r>
      <w:r w:rsidR="00187A55" w:rsidRPr="00187A55">
        <w:rPr>
          <w:rFonts w:ascii="Times New Roman" w:hAnsi="Times New Roman" w:hint="eastAsia"/>
          <w:color w:val="000000" w:themeColor="text1"/>
          <w:sz w:val="20"/>
          <w:szCs w:val="20"/>
        </w:rPr>
        <w:t>正面</w:t>
      </w:r>
      <w:r w:rsidR="00187A55" w:rsidRPr="00187A55">
        <w:rPr>
          <w:rFonts w:ascii="Times New Roman" w:hAnsi="Times New Roman"/>
          <w:color w:val="000000" w:themeColor="text1"/>
          <w:sz w:val="20"/>
          <w:szCs w:val="20"/>
        </w:rPr>
        <w:t>)</w:t>
      </w:r>
      <w:r w:rsidR="00187A55" w:rsidRPr="00187A55">
        <w:rPr>
          <w:rFonts w:ascii="Times New Roman" w:hAnsi="Times New Roman" w:hint="eastAsia"/>
          <w:color w:val="000000" w:themeColor="text1"/>
          <w:sz w:val="20"/>
          <w:szCs w:val="20"/>
        </w:rPr>
        <w:t>から上方</w:t>
      </w:r>
      <w:r w:rsidR="00187A55" w:rsidRPr="00187A55">
        <w:rPr>
          <w:rFonts w:ascii="Times New Roman" w:hAnsi="Times New Roman"/>
          <w:color w:val="000000" w:themeColor="text1"/>
          <w:sz w:val="20"/>
          <w:szCs w:val="20"/>
        </w:rPr>
        <w:t>0</w:t>
      </w:r>
      <w:r w:rsidR="009E32D5">
        <w:rPr>
          <w:rFonts w:ascii="Times New Roman" w:hAnsi="Times New Roman"/>
          <w:color w:val="000000" w:themeColor="text1"/>
          <w:sz w:val="20"/>
          <w:szCs w:val="20"/>
        </w:rPr>
        <w:t xml:space="preserve"> </w:t>
      </w:r>
      <w:r w:rsidR="00187A55" w:rsidRPr="00187A55">
        <w:rPr>
          <w:rFonts w:ascii="Times New Roman" w:hAnsi="Times New Roman"/>
          <w:color w:val="000000" w:themeColor="text1"/>
          <w:sz w:val="20"/>
          <w:szCs w:val="20"/>
        </w:rPr>
        <w:t>°</w:t>
      </w:r>
      <w:r w:rsidR="00187A55" w:rsidRPr="00187A55">
        <w:rPr>
          <w:rFonts w:ascii="Times New Roman" w:hAnsi="Times New Roman" w:hint="eastAsia"/>
          <w:color w:val="000000" w:themeColor="text1"/>
          <w:sz w:val="20"/>
          <w:szCs w:val="20"/>
        </w:rPr>
        <w:t>〜</w:t>
      </w:r>
      <w:r w:rsidR="00187A55" w:rsidRPr="00187A55">
        <w:rPr>
          <w:rFonts w:ascii="Times New Roman" w:hAnsi="Times New Roman"/>
          <w:color w:val="000000" w:themeColor="text1"/>
          <w:sz w:val="20"/>
          <w:szCs w:val="20"/>
        </w:rPr>
        <w:t>30</w:t>
      </w:r>
      <w:r w:rsidR="009E32D5">
        <w:rPr>
          <w:rFonts w:ascii="Times New Roman" w:hAnsi="Times New Roman"/>
          <w:color w:val="000000" w:themeColor="text1"/>
          <w:sz w:val="20"/>
          <w:szCs w:val="20"/>
        </w:rPr>
        <w:t xml:space="preserve"> </w:t>
      </w:r>
      <w:r w:rsidR="00187A55" w:rsidRPr="00187A55">
        <w:rPr>
          <w:rFonts w:ascii="Times New Roman" w:hAnsi="Times New Roman"/>
          <w:color w:val="000000" w:themeColor="text1"/>
          <w:sz w:val="20"/>
          <w:szCs w:val="20"/>
        </w:rPr>
        <w:t>°</w:t>
      </w:r>
      <w:r w:rsidR="00187A55" w:rsidRPr="00187A55">
        <w:rPr>
          <w:rFonts w:ascii="Times New Roman" w:hAnsi="Times New Roman" w:hint="eastAsia"/>
          <w:color w:val="000000" w:themeColor="text1"/>
          <w:sz w:val="20"/>
          <w:szCs w:val="20"/>
        </w:rPr>
        <w:t>の範囲に配置することが望ましい</w:t>
      </w:r>
      <w:r w:rsidR="00A07207">
        <w:rPr>
          <w:rFonts w:ascii="Times New Roman" w:hAnsi="Times New Roman" w:hint="eastAsia"/>
          <w:color w:val="000000" w:themeColor="text1"/>
          <w:sz w:val="20"/>
          <w:szCs w:val="20"/>
        </w:rPr>
        <w:t>.</w:t>
      </w:r>
      <w:r w:rsidR="00187A55" w:rsidRPr="00187A55">
        <w:rPr>
          <w:rFonts w:ascii="Times New Roman" w:hAnsi="Times New Roman" w:hint="eastAsia"/>
          <w:color w:val="000000" w:themeColor="text1"/>
          <w:sz w:val="20"/>
          <w:szCs w:val="20"/>
        </w:rPr>
        <w:t>第二に</w:t>
      </w:r>
      <w:r w:rsidR="00A07207">
        <w:rPr>
          <w:rFonts w:ascii="Times New Roman" w:hAnsi="Times New Roman" w:hint="eastAsia"/>
          <w:color w:val="000000" w:themeColor="text1"/>
          <w:sz w:val="20"/>
          <w:szCs w:val="20"/>
        </w:rPr>
        <w:t>,</w:t>
      </w:r>
      <w:r w:rsidR="00187A55" w:rsidRPr="00187A55">
        <w:rPr>
          <w:rFonts w:ascii="Times New Roman" w:hAnsi="Times New Roman" w:hint="eastAsia"/>
          <w:color w:val="000000" w:themeColor="text1"/>
          <w:sz w:val="20"/>
          <w:szCs w:val="20"/>
        </w:rPr>
        <w:t>垂直角度−</w:t>
      </w:r>
      <w:r w:rsidR="00187A55" w:rsidRPr="00187A55">
        <w:rPr>
          <w:rFonts w:ascii="Times New Roman" w:hAnsi="Times New Roman"/>
          <w:color w:val="000000" w:themeColor="text1"/>
          <w:sz w:val="20"/>
          <w:szCs w:val="20"/>
        </w:rPr>
        <w:t>30</w:t>
      </w:r>
      <w:r w:rsidR="009E32D5">
        <w:rPr>
          <w:rFonts w:ascii="Times New Roman" w:hAnsi="Times New Roman"/>
          <w:color w:val="000000" w:themeColor="text1"/>
          <w:sz w:val="20"/>
          <w:szCs w:val="20"/>
        </w:rPr>
        <w:t xml:space="preserve"> </w:t>
      </w:r>
      <w:r w:rsidR="00187A55" w:rsidRPr="00187A55">
        <w:rPr>
          <w:rFonts w:ascii="Times New Roman" w:hAnsi="Times New Roman"/>
          <w:color w:val="000000" w:themeColor="text1"/>
          <w:sz w:val="20"/>
          <w:szCs w:val="20"/>
        </w:rPr>
        <w:t>°</w:t>
      </w:r>
      <w:r w:rsidR="00187A55" w:rsidRPr="00187A55">
        <w:rPr>
          <w:rFonts w:ascii="Times New Roman" w:hAnsi="Times New Roman" w:hint="eastAsia"/>
          <w:color w:val="000000" w:themeColor="text1"/>
          <w:sz w:val="20"/>
          <w:szCs w:val="20"/>
        </w:rPr>
        <w:t>以下の領域</w:t>
      </w:r>
      <w:r w:rsidR="00A07207">
        <w:rPr>
          <w:rFonts w:ascii="Times New Roman" w:hAnsi="Times New Roman" w:hint="eastAsia"/>
          <w:color w:val="000000" w:themeColor="text1"/>
          <w:sz w:val="20"/>
          <w:szCs w:val="20"/>
        </w:rPr>
        <w:t>,</w:t>
      </w:r>
      <w:r w:rsidR="00187A55" w:rsidRPr="00187A55">
        <w:rPr>
          <w:rFonts w:ascii="Times New Roman" w:hAnsi="Times New Roman" w:hint="eastAsia"/>
          <w:color w:val="000000" w:themeColor="text1"/>
          <w:sz w:val="20"/>
          <w:szCs w:val="20"/>
        </w:rPr>
        <w:t>特に反応時間の顕著な遅延が観察された−</w:t>
      </w:r>
      <w:r w:rsidR="00187A55" w:rsidRPr="00187A55">
        <w:rPr>
          <w:rFonts w:ascii="Times New Roman" w:hAnsi="Times New Roman"/>
          <w:color w:val="000000" w:themeColor="text1"/>
          <w:sz w:val="20"/>
          <w:szCs w:val="20"/>
        </w:rPr>
        <w:t>60</w:t>
      </w:r>
      <w:r w:rsidR="009E32D5">
        <w:rPr>
          <w:rFonts w:ascii="Times New Roman" w:hAnsi="Times New Roman"/>
          <w:color w:val="000000" w:themeColor="text1"/>
          <w:sz w:val="20"/>
          <w:szCs w:val="20"/>
        </w:rPr>
        <w:t xml:space="preserve"> </w:t>
      </w:r>
      <w:r w:rsidR="00187A55" w:rsidRPr="00187A55">
        <w:rPr>
          <w:rFonts w:ascii="Times New Roman" w:hAnsi="Times New Roman"/>
          <w:color w:val="000000" w:themeColor="text1"/>
          <w:sz w:val="20"/>
          <w:szCs w:val="20"/>
        </w:rPr>
        <w:t>°</w:t>
      </w:r>
      <w:r w:rsidR="00187A55" w:rsidRPr="00187A55">
        <w:rPr>
          <w:rFonts w:ascii="Times New Roman" w:hAnsi="Times New Roman" w:hint="eastAsia"/>
          <w:color w:val="000000" w:themeColor="text1"/>
          <w:sz w:val="20"/>
          <w:szCs w:val="20"/>
        </w:rPr>
        <w:t>付近への主要</w:t>
      </w:r>
      <w:r w:rsidR="00187A55" w:rsidRPr="00187A55">
        <w:rPr>
          <w:rFonts w:ascii="Times New Roman" w:hAnsi="Times New Roman"/>
          <w:color w:val="000000" w:themeColor="text1"/>
          <w:sz w:val="20"/>
          <w:szCs w:val="20"/>
        </w:rPr>
        <w:t>UI</w:t>
      </w:r>
      <w:r w:rsidR="00187A55" w:rsidRPr="00187A55">
        <w:rPr>
          <w:rFonts w:ascii="Times New Roman" w:hAnsi="Times New Roman" w:hint="eastAsia"/>
          <w:color w:val="000000" w:themeColor="text1"/>
          <w:sz w:val="20"/>
          <w:szCs w:val="20"/>
        </w:rPr>
        <w:t>の配置は回避すべきである</w:t>
      </w:r>
      <w:r w:rsidR="00A07207">
        <w:rPr>
          <w:rFonts w:ascii="Times New Roman" w:hAnsi="Times New Roman" w:hint="eastAsia"/>
          <w:color w:val="000000" w:themeColor="text1"/>
          <w:sz w:val="20"/>
          <w:szCs w:val="20"/>
        </w:rPr>
        <w:t>.</w:t>
      </w:r>
      <w:r w:rsidR="00187A55" w:rsidRPr="00187A55">
        <w:rPr>
          <w:rFonts w:ascii="Times New Roman" w:hAnsi="Times New Roman" w:hint="eastAsia"/>
          <w:color w:val="000000" w:themeColor="text1"/>
          <w:sz w:val="20"/>
          <w:szCs w:val="20"/>
        </w:rPr>
        <w:t>第三に</w:t>
      </w:r>
      <w:r w:rsidR="00A07207">
        <w:rPr>
          <w:rFonts w:ascii="Times New Roman" w:hAnsi="Times New Roman" w:hint="eastAsia"/>
          <w:color w:val="000000" w:themeColor="text1"/>
          <w:sz w:val="20"/>
          <w:szCs w:val="20"/>
        </w:rPr>
        <w:t>,</w:t>
      </w:r>
      <w:r w:rsidR="00187A55" w:rsidRPr="00187A55">
        <w:rPr>
          <w:rFonts w:ascii="Times New Roman" w:hAnsi="Times New Roman" w:hint="eastAsia"/>
          <w:color w:val="000000" w:themeColor="text1"/>
          <w:sz w:val="20"/>
          <w:szCs w:val="20"/>
        </w:rPr>
        <w:t>水平方向の操作範囲については</w:t>
      </w:r>
      <w:r w:rsidR="00A07207">
        <w:rPr>
          <w:rFonts w:ascii="Times New Roman" w:hAnsi="Times New Roman" w:hint="eastAsia"/>
          <w:color w:val="000000" w:themeColor="text1"/>
          <w:sz w:val="20"/>
          <w:szCs w:val="20"/>
        </w:rPr>
        <w:t>,</w:t>
      </w:r>
      <w:r w:rsidR="00187A55" w:rsidRPr="00187A55">
        <w:rPr>
          <w:rFonts w:ascii="Times New Roman" w:hAnsi="Times New Roman" w:hint="eastAsia"/>
          <w:color w:val="000000" w:themeColor="text1"/>
          <w:sz w:val="20"/>
          <w:szCs w:val="20"/>
        </w:rPr>
        <w:t>身体の回旋制限を考慮し</w:t>
      </w:r>
      <w:r w:rsidR="00A07207">
        <w:rPr>
          <w:rFonts w:ascii="Times New Roman" w:hAnsi="Times New Roman" w:hint="eastAsia"/>
          <w:color w:val="000000" w:themeColor="text1"/>
          <w:sz w:val="20"/>
          <w:szCs w:val="20"/>
        </w:rPr>
        <w:t>,</w:t>
      </w:r>
      <w:r w:rsidR="00187A55" w:rsidRPr="00187A55">
        <w:rPr>
          <w:rFonts w:ascii="Times New Roman" w:hAnsi="Times New Roman" w:hint="eastAsia"/>
          <w:color w:val="000000" w:themeColor="text1"/>
          <w:sz w:val="20"/>
          <w:szCs w:val="20"/>
        </w:rPr>
        <w:t>±</w:t>
      </w:r>
      <w:r w:rsidR="0092183D">
        <w:rPr>
          <w:rFonts w:ascii="Times New Roman" w:hAnsi="Times New Roman"/>
          <w:color w:val="000000" w:themeColor="text1"/>
          <w:sz w:val="20"/>
          <w:szCs w:val="20"/>
        </w:rPr>
        <w:t>30</w:t>
      </w:r>
      <w:r w:rsidR="00A037AC">
        <w:rPr>
          <w:rFonts w:ascii="Times New Roman" w:hAnsi="Times New Roman"/>
          <w:color w:val="000000" w:themeColor="text1"/>
          <w:sz w:val="20"/>
          <w:szCs w:val="20"/>
        </w:rPr>
        <w:t xml:space="preserve"> </w:t>
      </w:r>
      <w:r w:rsidR="00187A55" w:rsidRPr="00187A55">
        <w:rPr>
          <w:rFonts w:ascii="Times New Roman" w:hAnsi="Times New Roman"/>
          <w:color w:val="000000" w:themeColor="text1"/>
          <w:sz w:val="20"/>
          <w:szCs w:val="20"/>
        </w:rPr>
        <w:t>°</w:t>
      </w:r>
      <w:r w:rsidR="00187A55" w:rsidRPr="00187A55">
        <w:rPr>
          <w:rFonts w:ascii="Times New Roman" w:hAnsi="Times New Roman" w:hint="eastAsia"/>
          <w:color w:val="000000" w:themeColor="text1"/>
          <w:sz w:val="20"/>
          <w:szCs w:val="20"/>
        </w:rPr>
        <w:t>以内を推奨範囲とし</w:t>
      </w:r>
      <w:r w:rsidR="00A07207">
        <w:rPr>
          <w:rFonts w:ascii="Times New Roman" w:hAnsi="Times New Roman" w:hint="eastAsia"/>
          <w:color w:val="000000" w:themeColor="text1"/>
          <w:sz w:val="20"/>
          <w:szCs w:val="20"/>
        </w:rPr>
        <w:t>,</w:t>
      </w:r>
      <w:r w:rsidR="00187A55" w:rsidRPr="00187A55">
        <w:rPr>
          <w:rFonts w:ascii="Times New Roman" w:hAnsi="Times New Roman" w:hint="eastAsia"/>
          <w:color w:val="000000" w:themeColor="text1"/>
          <w:sz w:val="20"/>
          <w:szCs w:val="20"/>
        </w:rPr>
        <w:t>±</w:t>
      </w:r>
      <w:r w:rsidR="00187A55" w:rsidRPr="00187A55">
        <w:rPr>
          <w:rFonts w:ascii="Times New Roman" w:hAnsi="Times New Roman"/>
          <w:color w:val="000000" w:themeColor="text1"/>
          <w:sz w:val="20"/>
          <w:szCs w:val="20"/>
        </w:rPr>
        <w:t>60</w:t>
      </w:r>
      <w:r w:rsidR="009E32D5">
        <w:rPr>
          <w:rFonts w:ascii="Times New Roman" w:hAnsi="Times New Roman"/>
          <w:color w:val="000000" w:themeColor="text1"/>
          <w:sz w:val="20"/>
          <w:szCs w:val="20"/>
        </w:rPr>
        <w:t xml:space="preserve"> </w:t>
      </w:r>
      <w:r w:rsidR="00187A55" w:rsidRPr="00187A55">
        <w:rPr>
          <w:rFonts w:ascii="Times New Roman" w:hAnsi="Times New Roman"/>
          <w:color w:val="000000" w:themeColor="text1"/>
          <w:sz w:val="20"/>
          <w:szCs w:val="20"/>
        </w:rPr>
        <w:t>°</w:t>
      </w:r>
      <w:r w:rsidR="00187A55" w:rsidRPr="00187A55">
        <w:rPr>
          <w:rFonts w:ascii="Times New Roman" w:hAnsi="Times New Roman" w:hint="eastAsia"/>
          <w:color w:val="000000" w:themeColor="text1"/>
          <w:sz w:val="20"/>
          <w:szCs w:val="20"/>
        </w:rPr>
        <w:t>を超える配置は可能な限り排除することが適切である</w:t>
      </w:r>
      <w:r w:rsidR="00A07207">
        <w:rPr>
          <w:rFonts w:ascii="Times New Roman" w:hAnsi="Times New Roman" w:hint="eastAsia"/>
          <w:color w:val="000000" w:themeColor="text1"/>
          <w:sz w:val="20"/>
          <w:szCs w:val="20"/>
        </w:rPr>
        <w:t>.</w:t>
      </w:r>
    </w:p>
    <w:p w14:paraId="008482D3" w14:textId="3BFCB6EE" w:rsidR="0044063E" w:rsidRDefault="0044063E" w:rsidP="00FB1063">
      <w:pPr>
        <w:rPr>
          <w:rFonts w:ascii="Times New Roman" w:hAnsi="Times New Roman"/>
          <w:color w:val="000000" w:themeColor="text1"/>
          <w:sz w:val="20"/>
          <w:szCs w:val="20"/>
        </w:rPr>
      </w:pPr>
    </w:p>
    <w:p w14:paraId="7A6BA537" w14:textId="77777777" w:rsidR="001C530C" w:rsidRPr="007B4A51" w:rsidRDefault="001C530C" w:rsidP="00FB1063">
      <w:pPr>
        <w:rPr>
          <w:rFonts w:ascii="Times New Roman" w:hAnsi="Times New Roman"/>
          <w:color w:val="000000" w:themeColor="text1"/>
          <w:sz w:val="20"/>
          <w:szCs w:val="20"/>
        </w:rPr>
      </w:pPr>
    </w:p>
    <w:p w14:paraId="42F1DEAF" w14:textId="318A7F20" w:rsidR="004F585B" w:rsidRPr="00FB1063" w:rsidRDefault="004F585B" w:rsidP="004F585B">
      <w:pPr>
        <w:spacing w:afterLines="100" w:after="291"/>
        <w:rPr>
          <w:rFonts w:ascii="Times New Roman" w:eastAsia="ＭＳ ゴシック" w:hAnsi="Times New Roman"/>
          <w:b/>
          <w:color w:val="000000" w:themeColor="text1"/>
          <w:sz w:val="20"/>
          <w:szCs w:val="20"/>
        </w:rPr>
      </w:pPr>
      <w:r w:rsidRPr="00FB1063">
        <w:rPr>
          <w:rFonts w:ascii="Times New Roman" w:eastAsia="ＭＳ ゴシック" w:hAnsi="Times New Roman"/>
          <w:b/>
          <w:color w:val="000000" w:themeColor="text1"/>
          <w:sz w:val="20"/>
          <w:szCs w:val="20"/>
        </w:rPr>
        <w:t>4-</w:t>
      </w:r>
      <w:r>
        <w:rPr>
          <w:rFonts w:ascii="Times New Roman" w:eastAsia="ＭＳ ゴシック" w:hAnsi="Times New Roman"/>
          <w:b/>
          <w:color w:val="000000" w:themeColor="text1"/>
          <w:sz w:val="20"/>
          <w:szCs w:val="20"/>
        </w:rPr>
        <w:t>3</w:t>
      </w:r>
      <w:r w:rsidRPr="00FB1063">
        <w:rPr>
          <w:rFonts w:ascii="Times New Roman" w:eastAsia="ＭＳ ゴシック" w:hAnsi="Times New Roman"/>
          <w:b/>
          <w:color w:val="000000" w:themeColor="text1"/>
          <w:sz w:val="20"/>
          <w:szCs w:val="20"/>
        </w:rPr>
        <w:t xml:space="preserve">. </w:t>
      </w:r>
      <w:r w:rsidR="00FF1D04" w:rsidRPr="00FF1D04">
        <w:rPr>
          <w:rFonts w:ascii="Times New Roman" w:eastAsia="ＭＳ ゴシック" w:hAnsi="Times New Roman"/>
          <w:b/>
          <w:color w:val="000000" w:themeColor="text1"/>
          <w:sz w:val="20"/>
          <w:szCs w:val="20"/>
        </w:rPr>
        <w:t>入力</w:t>
      </w:r>
      <w:r w:rsidR="00BD7C4F">
        <w:rPr>
          <w:rFonts w:ascii="Times New Roman" w:eastAsia="ＭＳ ゴシック" w:hAnsi="Times New Roman" w:hint="eastAsia"/>
          <w:b/>
          <w:color w:val="000000" w:themeColor="text1"/>
          <w:sz w:val="20"/>
          <w:szCs w:val="20"/>
        </w:rPr>
        <w:t>受付</w:t>
      </w:r>
      <w:r w:rsidR="00FF1D04" w:rsidRPr="00FF1D04">
        <w:rPr>
          <w:rFonts w:ascii="Times New Roman" w:eastAsia="ＭＳ ゴシック" w:hAnsi="Times New Roman"/>
          <w:b/>
          <w:color w:val="000000" w:themeColor="text1"/>
          <w:sz w:val="20"/>
          <w:szCs w:val="20"/>
        </w:rPr>
        <w:t>とフィードバック設計</w:t>
      </w:r>
    </w:p>
    <w:p w14:paraId="2018A5BD" w14:textId="53338BA4" w:rsidR="004F585B" w:rsidRDefault="00574670" w:rsidP="00FB1063">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DE4F58" w:rsidRPr="00DE4F58">
        <w:rPr>
          <w:rFonts w:ascii="Times New Roman" w:hAnsi="Times New Roman"/>
          <w:color w:val="000000" w:themeColor="text1"/>
          <w:sz w:val="20"/>
          <w:szCs w:val="20"/>
        </w:rPr>
        <w:t>仰臥位での操作は</w:t>
      </w:r>
      <w:r w:rsidR="00A07207">
        <w:rPr>
          <w:rFonts w:ascii="Times New Roman" w:hAnsi="Times New Roman"/>
          <w:color w:val="000000" w:themeColor="text1"/>
          <w:sz w:val="20"/>
          <w:szCs w:val="20"/>
        </w:rPr>
        <w:t>,</w:t>
      </w:r>
      <w:r w:rsidR="00DE4F58" w:rsidRPr="00DE4F58">
        <w:rPr>
          <w:rFonts w:ascii="Times New Roman" w:hAnsi="Times New Roman"/>
          <w:color w:val="000000" w:themeColor="text1"/>
          <w:sz w:val="20"/>
          <w:szCs w:val="20"/>
        </w:rPr>
        <w:t>座位と比較して反応時間の有意な遅延を伴うことが明らかとなった</w:t>
      </w:r>
      <w:r w:rsidR="00A07207">
        <w:rPr>
          <w:rFonts w:ascii="Times New Roman" w:hAnsi="Times New Roman"/>
          <w:color w:val="000000" w:themeColor="text1"/>
          <w:sz w:val="20"/>
          <w:szCs w:val="20"/>
        </w:rPr>
        <w:t>.</w:t>
      </w:r>
      <w:r w:rsidR="00DE4F58" w:rsidRPr="00DE4F58">
        <w:rPr>
          <w:rFonts w:ascii="Times New Roman" w:hAnsi="Times New Roman"/>
          <w:color w:val="000000" w:themeColor="text1"/>
          <w:sz w:val="20"/>
          <w:szCs w:val="20"/>
        </w:rPr>
        <w:t>この結果を踏まえ</w:t>
      </w:r>
      <w:r w:rsidR="00A07207">
        <w:rPr>
          <w:rFonts w:ascii="Times New Roman" w:hAnsi="Times New Roman"/>
          <w:color w:val="000000" w:themeColor="text1"/>
          <w:sz w:val="20"/>
          <w:szCs w:val="20"/>
        </w:rPr>
        <w:t>,</w:t>
      </w:r>
      <w:r w:rsidR="00DE4F58" w:rsidRPr="00DE4F58">
        <w:rPr>
          <w:rFonts w:ascii="Times New Roman" w:hAnsi="Times New Roman"/>
          <w:color w:val="000000" w:themeColor="text1"/>
          <w:sz w:val="20"/>
          <w:szCs w:val="20"/>
        </w:rPr>
        <w:t>システム設計においては以下の対応が求められる</w:t>
      </w:r>
      <w:r w:rsidR="00A07207">
        <w:rPr>
          <w:rFonts w:ascii="Times New Roman" w:hAnsi="Times New Roman"/>
          <w:color w:val="000000" w:themeColor="text1"/>
          <w:sz w:val="20"/>
          <w:szCs w:val="20"/>
        </w:rPr>
        <w:t>.</w:t>
      </w:r>
      <w:r w:rsidR="00DE4F58" w:rsidRPr="00DE4F58">
        <w:rPr>
          <w:rFonts w:ascii="Times New Roman" w:hAnsi="Times New Roman"/>
          <w:color w:val="000000" w:themeColor="text1"/>
          <w:sz w:val="20"/>
          <w:szCs w:val="20"/>
        </w:rPr>
        <w:t>第一に</w:t>
      </w:r>
      <w:r w:rsidR="00A07207">
        <w:rPr>
          <w:rFonts w:ascii="Times New Roman" w:hAnsi="Times New Roman"/>
          <w:color w:val="000000" w:themeColor="text1"/>
          <w:sz w:val="20"/>
          <w:szCs w:val="20"/>
        </w:rPr>
        <w:t>,</w:t>
      </w:r>
      <w:r w:rsidR="00DE4F58" w:rsidRPr="00DE4F58">
        <w:rPr>
          <w:rFonts w:ascii="Times New Roman" w:hAnsi="Times New Roman"/>
          <w:color w:val="000000" w:themeColor="text1"/>
          <w:sz w:val="20"/>
          <w:szCs w:val="20"/>
        </w:rPr>
        <w:t>入力受付時間</w:t>
      </w:r>
      <w:r w:rsidR="00DE4F58" w:rsidRPr="00DE4F58">
        <w:rPr>
          <w:rFonts w:ascii="Times New Roman" w:hAnsi="Times New Roman"/>
          <w:color w:val="000000" w:themeColor="text1"/>
          <w:sz w:val="20"/>
          <w:szCs w:val="20"/>
        </w:rPr>
        <w:t>(</w:t>
      </w:r>
      <w:r w:rsidR="00DE4F58" w:rsidRPr="00DE4F58">
        <w:rPr>
          <w:rFonts w:ascii="Times New Roman" w:hAnsi="Times New Roman"/>
          <w:color w:val="000000" w:themeColor="text1"/>
          <w:sz w:val="20"/>
          <w:szCs w:val="20"/>
        </w:rPr>
        <w:t>タイムアウト設定等</w:t>
      </w:r>
      <w:r w:rsidR="00DE4F58" w:rsidRPr="00DE4F58">
        <w:rPr>
          <w:rFonts w:ascii="Times New Roman" w:hAnsi="Times New Roman"/>
          <w:color w:val="000000" w:themeColor="text1"/>
          <w:sz w:val="20"/>
          <w:szCs w:val="20"/>
        </w:rPr>
        <w:t>)</w:t>
      </w:r>
      <w:r w:rsidR="00DE4F58" w:rsidRPr="00DE4F58">
        <w:rPr>
          <w:rFonts w:ascii="Times New Roman" w:hAnsi="Times New Roman"/>
          <w:color w:val="000000" w:themeColor="text1"/>
          <w:sz w:val="20"/>
          <w:szCs w:val="20"/>
        </w:rPr>
        <w:t>については</w:t>
      </w:r>
      <w:r w:rsidR="00A07207">
        <w:rPr>
          <w:rFonts w:ascii="Times New Roman" w:hAnsi="Times New Roman"/>
          <w:color w:val="000000" w:themeColor="text1"/>
          <w:sz w:val="20"/>
          <w:szCs w:val="20"/>
        </w:rPr>
        <w:t>,</w:t>
      </w:r>
      <w:r w:rsidR="00DE4F58" w:rsidRPr="00DE4F58">
        <w:rPr>
          <w:rFonts w:ascii="Times New Roman" w:hAnsi="Times New Roman"/>
          <w:color w:val="000000" w:themeColor="text1"/>
          <w:sz w:val="20"/>
          <w:szCs w:val="20"/>
        </w:rPr>
        <w:t>座位時の基準値に対して</w:t>
      </w:r>
      <w:r w:rsidR="00DE4F58" w:rsidRPr="00DE4F58">
        <w:rPr>
          <w:rFonts w:ascii="Times New Roman" w:hAnsi="Times New Roman"/>
          <w:color w:val="000000" w:themeColor="text1"/>
          <w:sz w:val="20"/>
          <w:szCs w:val="20"/>
        </w:rPr>
        <w:t>10</w:t>
      </w:r>
      <w:r w:rsidR="00BC5237">
        <w:rPr>
          <w:rFonts w:ascii="Times New Roman" w:hAnsi="Times New Roman"/>
          <w:color w:val="000000" w:themeColor="text1"/>
          <w:sz w:val="20"/>
          <w:szCs w:val="20"/>
        </w:rPr>
        <w:t xml:space="preserve"> </w:t>
      </w:r>
      <w:r w:rsidR="00DE4F58" w:rsidRPr="00DE4F58">
        <w:rPr>
          <w:rFonts w:ascii="Times New Roman" w:hAnsi="Times New Roman"/>
          <w:color w:val="000000" w:themeColor="text1"/>
          <w:sz w:val="20"/>
          <w:szCs w:val="20"/>
        </w:rPr>
        <w:t>%</w:t>
      </w:r>
      <w:r w:rsidR="00DE4F58" w:rsidRPr="00DE4F58">
        <w:rPr>
          <w:rFonts w:ascii="Times New Roman" w:hAnsi="Times New Roman"/>
          <w:color w:val="000000" w:themeColor="text1"/>
          <w:sz w:val="20"/>
          <w:szCs w:val="20"/>
        </w:rPr>
        <w:t>から</w:t>
      </w:r>
      <w:r w:rsidR="00DE4F58" w:rsidRPr="00DE4F58">
        <w:rPr>
          <w:rFonts w:ascii="Times New Roman" w:hAnsi="Times New Roman"/>
          <w:color w:val="000000" w:themeColor="text1"/>
          <w:sz w:val="20"/>
          <w:szCs w:val="20"/>
        </w:rPr>
        <w:t>20</w:t>
      </w:r>
      <w:r w:rsidR="00BC5237">
        <w:rPr>
          <w:rFonts w:ascii="Times New Roman" w:hAnsi="Times New Roman"/>
          <w:color w:val="000000" w:themeColor="text1"/>
          <w:sz w:val="20"/>
          <w:szCs w:val="20"/>
        </w:rPr>
        <w:t xml:space="preserve"> </w:t>
      </w:r>
      <w:r w:rsidR="00DE4F58" w:rsidRPr="00DE4F58">
        <w:rPr>
          <w:rFonts w:ascii="Times New Roman" w:hAnsi="Times New Roman"/>
          <w:color w:val="000000" w:themeColor="text1"/>
          <w:sz w:val="20"/>
          <w:szCs w:val="20"/>
        </w:rPr>
        <w:t>%</w:t>
      </w:r>
      <w:r w:rsidR="00DE4F58" w:rsidRPr="00DE4F58">
        <w:rPr>
          <w:rFonts w:ascii="Times New Roman" w:hAnsi="Times New Roman"/>
          <w:color w:val="000000" w:themeColor="text1"/>
          <w:sz w:val="20"/>
          <w:szCs w:val="20"/>
        </w:rPr>
        <w:t>程度の延長を確保することが必要である</w:t>
      </w:r>
      <w:r w:rsidR="00A07207">
        <w:rPr>
          <w:rFonts w:ascii="Times New Roman" w:hAnsi="Times New Roman"/>
          <w:color w:val="000000" w:themeColor="text1"/>
          <w:sz w:val="20"/>
          <w:szCs w:val="20"/>
        </w:rPr>
        <w:t>.</w:t>
      </w:r>
      <w:ins w:id="297" w:author="作成者">
        <w:r w:rsidR="00272496" w:rsidRPr="00272496">
          <w:rPr>
            <w:rFonts w:hint="eastAsia"/>
          </w:rPr>
          <w:t xml:space="preserve"> </w:t>
        </w:r>
        <w:r w:rsidR="00272496" w:rsidRPr="00272496">
          <w:rPr>
            <w:rFonts w:ascii="Times New Roman" w:hAnsi="Times New Roman"/>
            <w:color w:val="000000" w:themeColor="text1"/>
            <w:sz w:val="20"/>
            <w:szCs w:val="20"/>
          </w:rPr>
          <w:t>一方で</w:t>
        </w:r>
        <w:r w:rsidR="00272496" w:rsidRPr="00272496">
          <w:rPr>
            <w:rFonts w:ascii="Times New Roman" w:hAnsi="Times New Roman"/>
            <w:color w:val="000000" w:themeColor="text1"/>
            <w:sz w:val="20"/>
            <w:szCs w:val="20"/>
          </w:rPr>
          <w:t>,</w:t>
        </w:r>
        <w:r w:rsidR="00272496" w:rsidRPr="00272496">
          <w:rPr>
            <w:rFonts w:ascii="Times New Roman" w:hAnsi="Times New Roman"/>
            <w:color w:val="000000" w:themeColor="text1"/>
            <w:sz w:val="20"/>
            <w:szCs w:val="20"/>
          </w:rPr>
          <w:t>長期的な利用を通じて操作に習熟したユーザーに対しては</w:t>
        </w:r>
        <w:r w:rsidR="00272496" w:rsidRPr="00272496">
          <w:rPr>
            <w:rFonts w:ascii="Times New Roman" w:hAnsi="Times New Roman"/>
            <w:color w:val="000000" w:themeColor="text1"/>
            <w:sz w:val="20"/>
            <w:szCs w:val="20"/>
          </w:rPr>
          <w:t>,</w:t>
        </w:r>
        <w:r w:rsidR="00272496" w:rsidRPr="00272496">
          <w:rPr>
            <w:rFonts w:ascii="Times New Roman" w:hAnsi="Times New Roman"/>
            <w:color w:val="000000" w:themeColor="text1"/>
            <w:sz w:val="20"/>
            <w:szCs w:val="20"/>
          </w:rPr>
          <w:t>自身のパフォーマンスに合わせて受付時間を短縮するなど</w:t>
        </w:r>
        <w:r w:rsidR="00272496" w:rsidRPr="00272496">
          <w:rPr>
            <w:rFonts w:ascii="Times New Roman" w:hAnsi="Times New Roman"/>
            <w:color w:val="000000" w:themeColor="text1"/>
            <w:sz w:val="20"/>
            <w:szCs w:val="20"/>
          </w:rPr>
          <w:t>,</w:t>
        </w:r>
        <w:r w:rsidR="00272496" w:rsidRPr="00272496">
          <w:rPr>
            <w:rFonts w:ascii="Times New Roman" w:hAnsi="Times New Roman"/>
            <w:color w:val="000000" w:themeColor="text1"/>
            <w:sz w:val="20"/>
            <w:szCs w:val="20"/>
          </w:rPr>
          <w:t>任意にカスタマイズできる設計が求められる</w:t>
        </w:r>
        <w:r w:rsidR="006552CA">
          <w:rPr>
            <w:rFonts w:ascii="Times New Roman" w:hAnsi="Times New Roman"/>
            <w:color w:val="000000" w:themeColor="text1"/>
            <w:sz w:val="20"/>
            <w:szCs w:val="20"/>
          </w:rPr>
          <w:t>.</w:t>
        </w:r>
      </w:ins>
      <w:r w:rsidR="008E2751" w:rsidRPr="008E2751">
        <w:rPr>
          <w:rFonts w:hint="eastAsia"/>
        </w:rPr>
        <w:t xml:space="preserve"> </w:t>
      </w:r>
      <w:r w:rsidR="008E2751" w:rsidRPr="008E2751">
        <w:rPr>
          <w:rFonts w:ascii="Times New Roman" w:hAnsi="Times New Roman"/>
          <w:color w:val="000000" w:themeColor="text1"/>
          <w:sz w:val="20"/>
          <w:szCs w:val="20"/>
        </w:rPr>
        <w:t>第二に，視覚的フィードバックのみでは情報の欠落が生じやすい．本研究の実験系を構築する際，予備的</w:t>
      </w:r>
      <w:r w:rsidR="00CD1C65">
        <w:rPr>
          <w:rFonts w:ascii="Times New Roman" w:hAnsi="Times New Roman" w:hint="eastAsia"/>
          <w:color w:val="000000" w:themeColor="text1"/>
          <w:sz w:val="20"/>
          <w:szCs w:val="20"/>
        </w:rPr>
        <w:t>な参加</w:t>
      </w:r>
      <w:r w:rsidR="008E2751" w:rsidRPr="008E2751">
        <w:rPr>
          <w:rFonts w:ascii="Times New Roman" w:hAnsi="Times New Roman"/>
          <w:color w:val="000000" w:themeColor="text1"/>
          <w:sz w:val="20"/>
          <w:szCs w:val="20"/>
        </w:rPr>
        <w:t>者によるテストにおいて操作感の不足が指摘されたため，聴覚的・触覚的フィードバックを併用し，操作の成否を確実に提示するマルチモーダルな設計を重視すべきであると</w:t>
      </w:r>
      <w:r w:rsidR="004214C0">
        <w:rPr>
          <w:rFonts w:ascii="Times New Roman" w:hAnsi="Times New Roman" w:hint="eastAsia"/>
          <w:color w:val="000000" w:themeColor="text1"/>
          <w:sz w:val="20"/>
          <w:szCs w:val="20"/>
        </w:rPr>
        <w:t>考える</w:t>
      </w:r>
      <w:r w:rsidR="008E2751" w:rsidRPr="008E2751">
        <w:rPr>
          <w:rFonts w:ascii="Times New Roman" w:hAnsi="Times New Roman"/>
          <w:color w:val="000000" w:themeColor="text1"/>
          <w:sz w:val="20"/>
          <w:szCs w:val="20"/>
        </w:rPr>
        <w:t>．</w:t>
      </w:r>
    </w:p>
    <w:p w14:paraId="04009336" w14:textId="77777777" w:rsidR="00241FB1" w:rsidRDefault="00241FB1" w:rsidP="00FB1063">
      <w:pPr>
        <w:rPr>
          <w:rFonts w:ascii="Times New Roman" w:hAnsi="Times New Roman"/>
          <w:color w:val="000000" w:themeColor="text1"/>
          <w:sz w:val="20"/>
          <w:szCs w:val="20"/>
        </w:rPr>
      </w:pPr>
    </w:p>
    <w:p w14:paraId="4FE10ED6" w14:textId="4491C871" w:rsidR="005E360A" w:rsidRPr="00FB1063" w:rsidRDefault="005E360A" w:rsidP="005E360A">
      <w:pPr>
        <w:spacing w:afterLines="100" w:after="291"/>
        <w:rPr>
          <w:rFonts w:ascii="Times New Roman" w:eastAsia="ＭＳ ゴシック" w:hAnsi="Times New Roman"/>
          <w:b/>
          <w:color w:val="000000" w:themeColor="text1"/>
          <w:sz w:val="20"/>
          <w:szCs w:val="20"/>
        </w:rPr>
      </w:pPr>
      <w:r w:rsidRPr="00FB1063">
        <w:rPr>
          <w:rFonts w:ascii="Times New Roman" w:eastAsia="ＭＳ ゴシック" w:hAnsi="Times New Roman"/>
          <w:b/>
          <w:color w:val="000000" w:themeColor="text1"/>
          <w:sz w:val="20"/>
          <w:szCs w:val="20"/>
        </w:rPr>
        <w:t>4-</w:t>
      </w:r>
      <w:r>
        <w:rPr>
          <w:rFonts w:ascii="Times New Roman" w:eastAsia="ＭＳ ゴシック" w:hAnsi="Times New Roman"/>
          <w:b/>
          <w:color w:val="000000" w:themeColor="text1"/>
          <w:sz w:val="20"/>
          <w:szCs w:val="20"/>
        </w:rPr>
        <w:t>4.</w:t>
      </w:r>
      <w:r w:rsidRPr="00FB1063">
        <w:rPr>
          <w:rFonts w:ascii="Times New Roman" w:eastAsia="ＭＳ ゴシック" w:hAnsi="Times New Roman"/>
          <w:b/>
          <w:color w:val="000000" w:themeColor="text1"/>
          <w:sz w:val="20"/>
          <w:szCs w:val="20"/>
        </w:rPr>
        <w:t xml:space="preserve"> </w:t>
      </w:r>
      <w:r w:rsidR="00A330EC" w:rsidRPr="00A330EC">
        <w:rPr>
          <w:rFonts w:ascii="Times New Roman" w:eastAsia="ＭＳ ゴシック" w:hAnsi="Times New Roman"/>
          <w:b/>
          <w:color w:val="000000" w:themeColor="text1"/>
          <w:sz w:val="20"/>
          <w:szCs w:val="20"/>
        </w:rPr>
        <w:t>安全性への配慮</w:t>
      </w:r>
    </w:p>
    <w:p w14:paraId="4F2F3C3F" w14:textId="3281576E" w:rsidR="004F585B" w:rsidRDefault="00340942" w:rsidP="00C82700">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C82700" w:rsidRPr="00C82700">
        <w:rPr>
          <w:rFonts w:ascii="Times New Roman" w:hAnsi="Times New Roman" w:hint="eastAsia"/>
          <w:color w:val="000000" w:themeColor="text1"/>
          <w:sz w:val="20"/>
          <w:szCs w:val="20"/>
        </w:rPr>
        <w:t>仰臥位での利用は</w:t>
      </w:r>
      <w:r w:rsidR="00F011A7">
        <w:rPr>
          <w:rFonts w:ascii="Times New Roman" w:hAnsi="Times New Roman" w:hint="eastAsia"/>
          <w:color w:val="000000" w:themeColor="text1"/>
          <w:sz w:val="20"/>
          <w:szCs w:val="20"/>
        </w:rPr>
        <w:t>,</w:t>
      </w:r>
      <w:r w:rsidR="00C82700" w:rsidRPr="00C82700">
        <w:rPr>
          <w:rFonts w:ascii="Times New Roman" w:hAnsi="Times New Roman" w:hint="eastAsia"/>
          <w:color w:val="000000" w:themeColor="text1"/>
          <w:sz w:val="20"/>
          <w:szCs w:val="20"/>
        </w:rPr>
        <w:t>HMD</w:t>
      </w:r>
      <w:r w:rsidR="00C82700" w:rsidRPr="00C82700">
        <w:rPr>
          <w:rFonts w:ascii="Times New Roman" w:hAnsi="Times New Roman" w:hint="eastAsia"/>
          <w:color w:val="000000" w:themeColor="text1"/>
          <w:sz w:val="20"/>
          <w:szCs w:val="20"/>
        </w:rPr>
        <w:t>と接地面の間に熱が蓄積しやすく</w:t>
      </w:r>
      <w:r w:rsidR="00F011A7">
        <w:rPr>
          <w:rFonts w:ascii="Times New Roman" w:hAnsi="Times New Roman" w:hint="eastAsia"/>
          <w:color w:val="000000" w:themeColor="text1"/>
          <w:sz w:val="20"/>
          <w:szCs w:val="20"/>
        </w:rPr>
        <w:t>,</w:t>
      </w:r>
      <w:r w:rsidR="00C82700" w:rsidRPr="00C82700">
        <w:rPr>
          <w:rFonts w:ascii="Times New Roman" w:hAnsi="Times New Roman" w:hint="eastAsia"/>
          <w:color w:val="000000" w:themeColor="text1"/>
          <w:sz w:val="20"/>
          <w:szCs w:val="20"/>
        </w:rPr>
        <w:t>また実験</w:t>
      </w:r>
      <w:r w:rsidR="00C82700" w:rsidRPr="00C82700">
        <w:rPr>
          <w:rFonts w:ascii="Times New Roman" w:hAnsi="Times New Roman" w:hint="eastAsia"/>
          <w:color w:val="000000" w:themeColor="text1"/>
          <w:sz w:val="20"/>
          <w:szCs w:val="20"/>
        </w:rPr>
        <w:t>1</w:t>
      </w:r>
      <w:r w:rsidR="00C82700" w:rsidRPr="00C82700">
        <w:rPr>
          <w:rFonts w:ascii="Times New Roman" w:hAnsi="Times New Roman" w:hint="eastAsia"/>
          <w:color w:val="000000" w:themeColor="text1"/>
          <w:sz w:val="20"/>
          <w:szCs w:val="20"/>
        </w:rPr>
        <w:t>より</w:t>
      </w:r>
      <w:r w:rsidR="00C82700" w:rsidRPr="00C82700">
        <w:rPr>
          <w:rFonts w:ascii="Times New Roman" w:hAnsi="Times New Roman" w:hint="eastAsia"/>
          <w:color w:val="000000" w:themeColor="text1"/>
          <w:sz w:val="20"/>
          <w:szCs w:val="20"/>
        </w:rPr>
        <w:t>VR</w:t>
      </w:r>
      <w:r w:rsidR="00C82700" w:rsidRPr="00C82700">
        <w:rPr>
          <w:rFonts w:ascii="Times New Roman" w:hAnsi="Times New Roman" w:hint="eastAsia"/>
          <w:color w:val="000000" w:themeColor="text1"/>
          <w:sz w:val="20"/>
          <w:szCs w:val="20"/>
        </w:rPr>
        <w:t>酔いを誘発しやすいという特性を有する</w:t>
      </w:r>
      <w:r w:rsidR="00F011A7">
        <w:rPr>
          <w:rFonts w:ascii="Times New Roman" w:hAnsi="Times New Roman" w:hint="eastAsia"/>
          <w:color w:val="000000" w:themeColor="text1"/>
          <w:sz w:val="20"/>
          <w:szCs w:val="20"/>
        </w:rPr>
        <w:t>.</w:t>
      </w:r>
      <w:r w:rsidR="00C82700" w:rsidRPr="00C82700">
        <w:rPr>
          <w:rFonts w:ascii="Times New Roman" w:hAnsi="Times New Roman" w:hint="eastAsia"/>
          <w:color w:val="000000" w:themeColor="text1"/>
          <w:sz w:val="20"/>
          <w:szCs w:val="20"/>
        </w:rPr>
        <w:t>ISO/TR 9241-380:202</w:t>
      </w:r>
      <w:r w:rsidR="00A87144">
        <w:rPr>
          <w:rFonts w:ascii="Times New Roman" w:hAnsi="Times New Roman"/>
          <w:color w:val="000000" w:themeColor="text1"/>
          <w:sz w:val="20"/>
          <w:szCs w:val="20"/>
        </w:rPr>
        <w:t>2</w:t>
      </w:r>
      <w:r w:rsidR="00BD3D95">
        <w:rPr>
          <w:rFonts w:ascii="Times New Roman" w:hAnsi="Times New Roman"/>
          <w:color w:val="000000" w:themeColor="text1"/>
          <w:sz w:val="20"/>
          <w:szCs w:val="20"/>
          <w:vertAlign w:val="superscript"/>
        </w:rPr>
        <w:t>8</w:t>
      </w:r>
      <w:r w:rsidR="008345AF">
        <w:rPr>
          <w:rFonts w:ascii="Times New Roman" w:hAnsi="Times New Roman"/>
          <w:color w:val="000000" w:themeColor="text1"/>
          <w:sz w:val="20"/>
          <w:szCs w:val="20"/>
          <w:vertAlign w:val="superscript"/>
        </w:rPr>
        <w:t>)</w:t>
      </w:r>
      <w:r w:rsidR="00C82700" w:rsidRPr="00C82700">
        <w:rPr>
          <w:rFonts w:ascii="Times New Roman" w:hAnsi="Times New Roman" w:hint="eastAsia"/>
          <w:color w:val="000000" w:themeColor="text1"/>
          <w:sz w:val="20"/>
          <w:szCs w:val="20"/>
        </w:rPr>
        <w:t>では</w:t>
      </w:r>
      <w:r w:rsidR="00F011A7">
        <w:rPr>
          <w:rFonts w:ascii="Times New Roman" w:hAnsi="Times New Roman" w:hint="eastAsia"/>
          <w:color w:val="000000" w:themeColor="text1"/>
          <w:sz w:val="20"/>
          <w:szCs w:val="20"/>
        </w:rPr>
        <w:t>,</w:t>
      </w:r>
      <w:r w:rsidR="00C82700" w:rsidRPr="00C82700">
        <w:rPr>
          <w:rFonts w:ascii="Times New Roman" w:hAnsi="Times New Roman" w:hint="eastAsia"/>
          <w:color w:val="000000" w:themeColor="text1"/>
          <w:sz w:val="20"/>
          <w:szCs w:val="20"/>
        </w:rPr>
        <w:t>44</w:t>
      </w:r>
      <w:r w:rsidR="00F011A7">
        <w:rPr>
          <w:rFonts w:ascii="Times New Roman" w:hAnsi="Times New Roman"/>
          <w:color w:val="000000" w:themeColor="text1"/>
          <w:sz w:val="20"/>
          <w:szCs w:val="20"/>
        </w:rPr>
        <w:t xml:space="preserve"> d</w:t>
      </w:r>
      <w:r w:rsidR="00C82700" w:rsidRPr="00C82700">
        <w:rPr>
          <w:rFonts w:ascii="Times New Roman" w:hAnsi="Times New Roman" w:hint="eastAsia"/>
          <w:color w:val="000000" w:themeColor="text1"/>
          <w:sz w:val="20"/>
          <w:szCs w:val="20"/>
        </w:rPr>
        <w:t>℃で</w:t>
      </w:r>
      <w:r w:rsidR="00C82700" w:rsidRPr="00C82700">
        <w:rPr>
          <w:rFonts w:ascii="Times New Roman" w:hAnsi="Times New Roman" w:hint="eastAsia"/>
          <w:color w:val="000000" w:themeColor="text1"/>
          <w:sz w:val="20"/>
          <w:szCs w:val="20"/>
        </w:rPr>
        <w:t>3</w:t>
      </w:r>
      <w:r w:rsidR="00C82700" w:rsidRPr="00C82700">
        <w:rPr>
          <w:rFonts w:ascii="Times New Roman" w:hAnsi="Times New Roman" w:hint="eastAsia"/>
          <w:color w:val="000000" w:themeColor="text1"/>
          <w:sz w:val="20"/>
          <w:szCs w:val="20"/>
        </w:rPr>
        <w:t>時間以上の熱蓄積は不快感および危険性を伴うと指摘されており</w:t>
      </w:r>
      <w:r w:rsidR="00F011A7">
        <w:rPr>
          <w:rFonts w:ascii="Times New Roman" w:hAnsi="Times New Roman" w:hint="eastAsia"/>
          <w:color w:val="000000" w:themeColor="text1"/>
          <w:sz w:val="20"/>
          <w:szCs w:val="20"/>
        </w:rPr>
        <w:t>,</w:t>
      </w:r>
      <w:r w:rsidR="00C82700" w:rsidRPr="00C82700">
        <w:rPr>
          <w:rFonts w:ascii="Times New Roman" w:hAnsi="Times New Roman" w:hint="eastAsia"/>
          <w:color w:val="000000" w:themeColor="text1"/>
          <w:sz w:val="20"/>
          <w:szCs w:val="20"/>
        </w:rPr>
        <w:t>この課題に対し</w:t>
      </w:r>
      <w:r w:rsidR="00F011A7">
        <w:rPr>
          <w:rFonts w:ascii="Times New Roman" w:hAnsi="Times New Roman" w:hint="eastAsia"/>
          <w:color w:val="000000" w:themeColor="text1"/>
          <w:sz w:val="20"/>
          <w:szCs w:val="20"/>
        </w:rPr>
        <w:t>,</w:t>
      </w:r>
      <w:r w:rsidR="00C82700" w:rsidRPr="00C82700">
        <w:rPr>
          <w:rFonts w:ascii="Times New Roman" w:hAnsi="Times New Roman" w:hint="eastAsia"/>
          <w:color w:val="000000" w:themeColor="text1"/>
          <w:sz w:val="20"/>
          <w:szCs w:val="20"/>
        </w:rPr>
        <w:t>設計においては通気性の高いフェイスクッションの採用を検討し</w:t>
      </w:r>
      <w:r w:rsidR="00F011A7">
        <w:rPr>
          <w:rFonts w:ascii="Times New Roman" w:hAnsi="Times New Roman" w:hint="eastAsia"/>
          <w:color w:val="000000" w:themeColor="text1"/>
          <w:sz w:val="20"/>
          <w:szCs w:val="20"/>
        </w:rPr>
        <w:t>,</w:t>
      </w:r>
      <w:r w:rsidR="00C82700" w:rsidRPr="00C82700">
        <w:rPr>
          <w:rFonts w:ascii="Times New Roman" w:hAnsi="Times New Roman" w:hint="eastAsia"/>
          <w:color w:val="000000" w:themeColor="text1"/>
          <w:sz w:val="20"/>
          <w:szCs w:val="20"/>
        </w:rPr>
        <w:t>熱蓄積の防止に努める必要がある</w:t>
      </w:r>
      <w:r w:rsidR="00F011A7">
        <w:rPr>
          <w:rFonts w:ascii="Times New Roman" w:hAnsi="Times New Roman" w:hint="eastAsia"/>
          <w:color w:val="000000" w:themeColor="text1"/>
          <w:sz w:val="20"/>
          <w:szCs w:val="20"/>
        </w:rPr>
        <w:t>.</w:t>
      </w:r>
      <w:r w:rsidR="00C82700" w:rsidRPr="00C82700">
        <w:rPr>
          <w:rFonts w:ascii="Times New Roman" w:hAnsi="Times New Roman" w:hint="eastAsia"/>
          <w:color w:val="000000" w:themeColor="text1"/>
          <w:sz w:val="20"/>
          <w:szCs w:val="20"/>
        </w:rPr>
        <w:t>さらに</w:t>
      </w:r>
      <w:r w:rsidR="00F011A7">
        <w:rPr>
          <w:rFonts w:ascii="Times New Roman" w:hAnsi="Times New Roman" w:hint="eastAsia"/>
          <w:color w:val="000000" w:themeColor="text1"/>
          <w:sz w:val="20"/>
          <w:szCs w:val="20"/>
        </w:rPr>
        <w:t>,</w:t>
      </w:r>
      <w:r w:rsidR="00C82700" w:rsidRPr="00C82700">
        <w:rPr>
          <w:rFonts w:ascii="Times New Roman" w:hAnsi="Times New Roman" w:hint="eastAsia"/>
          <w:color w:val="000000" w:themeColor="text1"/>
          <w:sz w:val="20"/>
          <w:szCs w:val="20"/>
        </w:rPr>
        <w:t>実験</w:t>
      </w:r>
      <w:r w:rsidR="00C82700" w:rsidRPr="00C82700">
        <w:rPr>
          <w:rFonts w:ascii="Times New Roman" w:hAnsi="Times New Roman" w:hint="eastAsia"/>
          <w:color w:val="000000" w:themeColor="text1"/>
          <w:sz w:val="20"/>
          <w:szCs w:val="20"/>
        </w:rPr>
        <w:t>1</w:t>
      </w:r>
      <w:r w:rsidR="00C82700" w:rsidRPr="00C82700">
        <w:rPr>
          <w:rFonts w:ascii="Times New Roman" w:hAnsi="Times New Roman" w:hint="eastAsia"/>
          <w:color w:val="000000" w:themeColor="text1"/>
          <w:sz w:val="20"/>
          <w:szCs w:val="20"/>
        </w:rPr>
        <w:t>の主観評価において背中角度が仰臥位に近づくほど</w:t>
      </w:r>
      <w:r w:rsidR="00D70B46">
        <w:rPr>
          <w:rFonts w:ascii="Times New Roman" w:hAnsi="Times New Roman"/>
          <w:color w:val="000000" w:themeColor="text1"/>
          <w:sz w:val="20"/>
          <w:szCs w:val="20"/>
        </w:rPr>
        <w:t>VR</w:t>
      </w:r>
      <w:r w:rsidR="00D70B46">
        <w:rPr>
          <w:rFonts w:ascii="Times New Roman" w:hAnsi="Times New Roman" w:hint="eastAsia"/>
          <w:color w:val="000000" w:themeColor="text1"/>
          <w:sz w:val="20"/>
          <w:szCs w:val="20"/>
        </w:rPr>
        <w:t>酔い</w:t>
      </w:r>
      <w:r w:rsidR="00C82700" w:rsidRPr="00C82700">
        <w:rPr>
          <w:rFonts w:ascii="Times New Roman" w:hAnsi="Times New Roman" w:hint="eastAsia"/>
          <w:color w:val="000000" w:themeColor="text1"/>
          <w:sz w:val="20"/>
          <w:szCs w:val="20"/>
        </w:rPr>
        <w:t>が増加する傾向が確認されたことから</w:t>
      </w:r>
      <w:r w:rsidR="00F011A7">
        <w:rPr>
          <w:rFonts w:ascii="Times New Roman" w:hAnsi="Times New Roman" w:hint="eastAsia"/>
          <w:color w:val="000000" w:themeColor="text1"/>
          <w:sz w:val="20"/>
          <w:szCs w:val="20"/>
        </w:rPr>
        <w:t>,</w:t>
      </w:r>
      <w:r w:rsidR="00C82700" w:rsidRPr="00C82700">
        <w:rPr>
          <w:rFonts w:ascii="Times New Roman" w:hAnsi="Times New Roman" w:hint="eastAsia"/>
          <w:color w:val="000000" w:themeColor="text1"/>
          <w:sz w:val="20"/>
          <w:szCs w:val="20"/>
        </w:rPr>
        <w:t>長時間の連続利用を抑制し</w:t>
      </w:r>
      <w:r w:rsidR="00F011A7">
        <w:rPr>
          <w:rFonts w:ascii="Times New Roman" w:hAnsi="Times New Roman" w:hint="eastAsia"/>
          <w:color w:val="000000" w:themeColor="text1"/>
          <w:sz w:val="20"/>
          <w:szCs w:val="20"/>
        </w:rPr>
        <w:t>,</w:t>
      </w:r>
      <w:r w:rsidR="00C82700" w:rsidRPr="00C82700">
        <w:rPr>
          <w:rFonts w:ascii="Times New Roman" w:hAnsi="Times New Roman" w:hint="eastAsia"/>
          <w:color w:val="000000" w:themeColor="text1"/>
          <w:sz w:val="20"/>
          <w:szCs w:val="20"/>
        </w:rPr>
        <w:t>適宜姿勢の変更を促す警告表示等の実装が推奨される</w:t>
      </w:r>
      <w:r w:rsidR="00F011A7">
        <w:rPr>
          <w:rFonts w:ascii="Times New Roman" w:hAnsi="Times New Roman" w:hint="eastAsia"/>
          <w:color w:val="000000" w:themeColor="text1"/>
          <w:sz w:val="20"/>
          <w:szCs w:val="20"/>
        </w:rPr>
        <w:t>.</w:t>
      </w:r>
    </w:p>
    <w:p w14:paraId="25D781B7" w14:textId="154C7184" w:rsidR="00056DE9" w:rsidDel="00A351A8" w:rsidRDefault="00056DE9" w:rsidP="00C82700">
      <w:pPr>
        <w:rPr>
          <w:del w:id="298" w:author="作成者"/>
          <w:rFonts w:ascii="Times New Roman" w:hAnsi="Times New Roman"/>
          <w:color w:val="000000" w:themeColor="text1"/>
          <w:sz w:val="20"/>
          <w:szCs w:val="20"/>
        </w:rPr>
      </w:pPr>
    </w:p>
    <w:p w14:paraId="24CA4D0E" w14:textId="142835D7" w:rsidR="00056DE9" w:rsidRPr="00FB1063" w:rsidRDefault="00056DE9" w:rsidP="00056DE9">
      <w:pPr>
        <w:spacing w:afterLines="100" w:after="291"/>
        <w:rPr>
          <w:rFonts w:ascii="Times New Roman" w:eastAsia="ＭＳ ゴシック" w:hAnsi="Times New Roman"/>
          <w:b/>
          <w:color w:val="000000" w:themeColor="text1"/>
          <w:sz w:val="20"/>
          <w:szCs w:val="20"/>
        </w:rPr>
      </w:pPr>
      <w:r w:rsidRPr="00FB1063">
        <w:rPr>
          <w:rFonts w:ascii="Times New Roman" w:eastAsia="ＭＳ ゴシック" w:hAnsi="Times New Roman"/>
          <w:b/>
          <w:color w:val="000000" w:themeColor="text1"/>
          <w:sz w:val="20"/>
          <w:szCs w:val="20"/>
        </w:rPr>
        <w:t>4-</w:t>
      </w:r>
      <w:r>
        <w:rPr>
          <w:rFonts w:ascii="Times New Roman" w:eastAsia="ＭＳ ゴシック" w:hAnsi="Times New Roman"/>
          <w:b/>
          <w:color w:val="000000" w:themeColor="text1"/>
          <w:sz w:val="20"/>
          <w:szCs w:val="20"/>
        </w:rPr>
        <w:t>5.</w:t>
      </w:r>
      <w:r w:rsidRPr="00FB1063">
        <w:rPr>
          <w:rFonts w:ascii="Times New Roman" w:eastAsia="ＭＳ ゴシック" w:hAnsi="Times New Roman"/>
          <w:b/>
          <w:color w:val="000000" w:themeColor="text1"/>
          <w:sz w:val="20"/>
          <w:szCs w:val="20"/>
        </w:rPr>
        <w:t xml:space="preserve"> </w:t>
      </w:r>
      <w:r w:rsidRPr="00056DE9">
        <w:rPr>
          <w:rFonts w:ascii="Times New Roman" w:eastAsia="ＭＳ ゴシック" w:hAnsi="Times New Roman"/>
          <w:b/>
          <w:color w:val="000000" w:themeColor="text1"/>
          <w:sz w:val="20"/>
          <w:szCs w:val="20"/>
        </w:rPr>
        <w:t>補助技術の導入と代替入力の推奨</w:t>
      </w:r>
    </w:p>
    <w:p w14:paraId="3CBBDEBB" w14:textId="58F8226A" w:rsidR="00840BDF" w:rsidRDefault="00A50264" w:rsidP="007B1C82">
      <w:pPr>
        <w:rPr>
          <w:ins w:id="299" w:author="作成者"/>
        </w:rPr>
      </w:pPr>
      <w:r>
        <w:rPr>
          <w:rFonts w:hint="eastAsia"/>
        </w:rPr>
        <w:t xml:space="preserve">　</w:t>
      </w:r>
      <w:ins w:id="300" w:author="作成者">
        <w:r w:rsidR="007B1C82" w:rsidRPr="007B1C82">
          <w:t>実験</w:t>
        </w:r>
        <w:r w:rsidR="007B1C82" w:rsidRPr="007B1C82">
          <w:t>2</w:t>
        </w:r>
        <w:r w:rsidR="007B1C82" w:rsidRPr="007B1C82">
          <w:t>より</w:t>
        </w:r>
        <w:r w:rsidR="007B1C82" w:rsidRPr="007B1C82">
          <w:t>,</w:t>
        </w:r>
        <w:r w:rsidR="007B1C82" w:rsidRPr="007B1C82">
          <w:t>仰臥位における操作性は</w:t>
        </w:r>
        <w:r w:rsidR="007B1C82" w:rsidRPr="007B1C82">
          <w:t>,</w:t>
        </w:r>
        <w:r w:rsidR="007B1C82" w:rsidRPr="007B1C82">
          <w:t>座位と比較して</w:t>
        </w:r>
        <w:r w:rsidR="000A5145">
          <w:rPr>
            <w:rFonts w:hint="eastAsia"/>
          </w:rPr>
          <w:t>枕と頭部の接触など</w:t>
        </w:r>
        <w:r w:rsidR="008C357D">
          <w:rPr>
            <w:rFonts w:hint="eastAsia"/>
          </w:rPr>
          <w:t>の</w:t>
        </w:r>
        <w:del w:id="301" w:author="作成者">
          <w:r w:rsidR="000A5145" w:rsidDel="008C357D">
            <w:delText>,</w:delText>
          </w:r>
          <w:r w:rsidR="007B1C82" w:rsidRPr="007B1C82" w:rsidDel="000A5145">
            <w:delText>特有の生理的・</w:delText>
          </w:r>
        </w:del>
        <w:r w:rsidR="007B1C82" w:rsidRPr="007B1C82">
          <w:t>物理的制約を伴い</w:t>
        </w:r>
        <w:r w:rsidR="007B1C82" w:rsidRPr="007B1C82">
          <w:t>,</w:t>
        </w:r>
        <w:r w:rsidR="007B1C82" w:rsidRPr="007B1C82">
          <w:t>その特性の違いは短期間の習熟のみによって完全に解消されるものではないことが示された</w:t>
        </w:r>
        <w:r w:rsidR="007B1C82" w:rsidRPr="007B1C82">
          <w:t>.</w:t>
        </w:r>
      </w:ins>
    </w:p>
    <w:p w14:paraId="3A205A62" w14:textId="59639A6B" w:rsidR="00A50264" w:rsidDel="0019506E" w:rsidRDefault="007B1C82" w:rsidP="007B1C82">
      <w:pPr>
        <w:rPr>
          <w:del w:id="302" w:author="作成者"/>
        </w:rPr>
      </w:pPr>
      <w:ins w:id="303" w:author="作成者">
        <w:del w:id="304" w:author="作成者">
          <w:r w:rsidRPr="007B1C82" w:rsidDel="00840BDF">
            <w:delText xml:space="preserve"> </w:delText>
          </w:r>
        </w:del>
        <w:r w:rsidRPr="007B1C82">
          <w:t xml:space="preserve">　したがって</w:t>
        </w:r>
        <w:r w:rsidRPr="007B1C82">
          <w:t>,</w:t>
        </w:r>
        <w:r w:rsidRPr="007B1C82">
          <w:t>ユーザーの習熟による解決を前提とするのではなく</w:t>
        </w:r>
        <w:r w:rsidRPr="007B1C82">
          <w:t>,</w:t>
        </w:r>
        <w:r w:rsidRPr="007B1C82">
          <w:t>仰臥位特有の操作感に最適化した</w:t>
        </w:r>
        <w:del w:id="305" w:author="作成者">
          <w:r w:rsidRPr="007B1C82" w:rsidDel="00D26E59">
            <w:delText>システム側による</w:delText>
          </w:r>
        </w:del>
        <w:r w:rsidRPr="007B1C82">
          <w:t>補助技術の導入が重要となる</w:t>
        </w:r>
        <w:r w:rsidRPr="007B1C82">
          <w:t>.</w:t>
        </w:r>
        <w:r w:rsidRPr="007B1C82">
          <w:t>特に</w:t>
        </w:r>
        <w:r w:rsidRPr="007B1C82">
          <w:t>,</w:t>
        </w:r>
        <w:r w:rsidRPr="007B1C82">
          <w:t>座位とは身体の可動域制限の範囲が大きく異なるため</w:t>
        </w:r>
        <w:r w:rsidRPr="007B1C82">
          <w:t>,</w:t>
        </w:r>
        <w:r w:rsidRPr="007B1C82">
          <w:t>座位を基準とした頭部運動のみによるターゲティングは</w:t>
        </w:r>
        <w:r w:rsidRPr="007B1C82">
          <w:t>,</w:t>
        </w:r>
        <w:r w:rsidRPr="007B1C82">
          <w:t>仰臥位において操作負荷を</w:t>
        </w:r>
        <w:del w:id="306" w:author="作成者">
          <w:r w:rsidRPr="007B1C82" w:rsidDel="008C76ED">
            <w:delText>不必要に</w:delText>
          </w:r>
        </w:del>
        <w:r w:rsidRPr="007B1C82">
          <w:t>増大させる懸念がある</w:t>
        </w:r>
        <w:r w:rsidRPr="007B1C82">
          <w:t>.</w:t>
        </w:r>
        <w:r w:rsidRPr="007B1C82">
          <w:t>そのため</w:t>
        </w:r>
        <w:r w:rsidRPr="007B1C82">
          <w:t>,</w:t>
        </w:r>
        <w:r w:rsidRPr="007B1C82">
          <w:t>頭部動作を主眼とした設計をそのまま適用することは避けるべきである</w:t>
        </w:r>
        <w:r w:rsidRPr="007B1C82">
          <w:t>.</w:t>
        </w:r>
      </w:ins>
      <w:del w:id="307" w:author="作成者">
        <w:r w:rsidR="00DD3D6D" w:rsidDel="007B1C82">
          <w:rPr>
            <w:rFonts w:hint="eastAsia"/>
          </w:rPr>
          <w:delText>実験２より</w:delText>
        </w:r>
        <w:r w:rsidR="00DD3D6D" w:rsidDel="007B1C82">
          <w:delText>,</w:delText>
        </w:r>
        <w:r w:rsidR="00CF6339" w:rsidDel="007B1C82">
          <w:rPr>
            <w:rFonts w:hint="eastAsia"/>
          </w:rPr>
          <w:delText>仰</w:delText>
        </w:r>
        <w:r w:rsidR="00CF6339" w:rsidDel="007B1C82">
          <w:delText>臥位における操作性の低下は短期間の習熟によって容易に解消されるものではなく</w:delText>
        </w:r>
        <w:r w:rsidR="003B11C0" w:rsidDel="007B1C82">
          <w:delText>,</w:delText>
        </w:r>
        <w:r w:rsidR="00CF6339" w:rsidDel="007B1C82">
          <w:delText>姿勢固有の生理的</w:delText>
        </w:r>
        <w:r w:rsidR="00DE240E" w:rsidDel="007B1C82">
          <w:rPr>
            <w:rFonts w:hint="eastAsia"/>
          </w:rPr>
          <w:delText>・</w:delText>
        </w:r>
        <w:r w:rsidR="00CF6339" w:rsidDel="007B1C82">
          <w:delText>物理的制約に起因する側面が強いことが示された</w:delText>
        </w:r>
        <w:r w:rsidR="003B11C0" w:rsidDel="007B1C82">
          <w:delText>.</w:delText>
        </w:r>
      </w:del>
    </w:p>
    <w:p w14:paraId="44A314FA" w14:textId="4933827E" w:rsidR="0019506E" w:rsidRDefault="0019506E" w:rsidP="007B1C82">
      <w:pPr>
        <w:rPr>
          <w:ins w:id="308" w:author="作成者"/>
        </w:rPr>
      </w:pPr>
    </w:p>
    <w:p w14:paraId="66C6A4D3" w14:textId="69BC15D9" w:rsidR="00E95EDD" w:rsidRDefault="0019506E" w:rsidP="007B1C82">
      <w:ins w:id="309" w:author="作成者">
        <w:r>
          <w:rPr>
            <w:rFonts w:hint="eastAsia"/>
          </w:rPr>
          <w:t xml:space="preserve">　</w:t>
        </w:r>
      </w:ins>
      <w:del w:id="310" w:author="作成者">
        <w:r w:rsidR="00A50264" w:rsidDel="007B1C82">
          <w:rPr>
            <w:rFonts w:hint="eastAsia"/>
          </w:rPr>
          <w:delText xml:space="preserve">　</w:delText>
        </w:r>
        <w:r w:rsidR="00AA2D0C" w:rsidRPr="00AA2D0C" w:rsidDel="007B1C82">
          <w:delText>したがって，ユーザーの学習効果に依存するのではなく，システム側による補助技術の導入が重要となる．特に，身体の可動域制限が顕著となる姿勢においては，頭部運動のみによるターゲティングは操作負荷を増大させるため，これを主眼とした設計は避けるべきである．</w:delText>
        </w:r>
      </w:del>
      <w:r w:rsidR="00AA2D0C" w:rsidRPr="00AA2D0C">
        <w:t>代替案として，アイトラッキングや手，コントローラ，音声入力などを柔軟に併用できる環境の整備が求められる．</w:t>
      </w:r>
    </w:p>
    <w:p w14:paraId="7FA5B55A" w14:textId="77777777" w:rsidR="00AA2D0C" w:rsidRDefault="00AA2D0C" w:rsidP="008B43A2"/>
    <w:p w14:paraId="1A2A828B" w14:textId="617FF979" w:rsidR="00E95EDD" w:rsidRPr="00FB1063" w:rsidRDefault="00E95EDD" w:rsidP="00E95EDD">
      <w:pPr>
        <w:spacing w:afterLines="100" w:after="291"/>
        <w:rPr>
          <w:rFonts w:ascii="Times New Roman" w:eastAsia="ＭＳ ゴシック" w:hAnsi="Times New Roman"/>
          <w:b/>
          <w:color w:val="000000" w:themeColor="text1"/>
          <w:sz w:val="22"/>
          <w:szCs w:val="22"/>
        </w:rPr>
      </w:pPr>
      <w:r>
        <w:rPr>
          <w:b/>
          <w:color w:val="000000" w:themeColor="text1"/>
          <w:sz w:val="22"/>
          <w:szCs w:val="22"/>
        </w:rPr>
        <w:t>5</w:t>
      </w:r>
      <w:r w:rsidRPr="00FB1063">
        <w:rPr>
          <w:rFonts w:ascii="Times New Roman" w:hAnsi="Times New Roman"/>
          <w:b/>
          <w:color w:val="000000" w:themeColor="text1"/>
          <w:sz w:val="22"/>
          <w:szCs w:val="22"/>
        </w:rPr>
        <w:t xml:space="preserve">. </w:t>
      </w:r>
      <w:r>
        <w:rPr>
          <w:rFonts w:asciiTheme="majorEastAsia" w:eastAsiaTheme="majorEastAsia" w:hAnsiTheme="majorEastAsia" w:hint="eastAsia"/>
          <w:b/>
          <w:color w:val="000000" w:themeColor="text1"/>
          <w:sz w:val="22"/>
          <w:szCs w:val="22"/>
        </w:rPr>
        <w:t>おわりに</w:t>
      </w:r>
    </w:p>
    <w:p w14:paraId="2C9036C9" w14:textId="68E856A6" w:rsidR="008B7D6B" w:rsidDel="0021066E" w:rsidRDefault="008B7D6B" w:rsidP="008B7D6B">
      <w:pPr>
        <w:rPr>
          <w:ins w:id="311" w:author="作成者"/>
          <w:del w:id="312" w:author="作成者"/>
        </w:rPr>
      </w:pPr>
      <w:r>
        <w:rPr>
          <w:rFonts w:hint="eastAsia"/>
        </w:rPr>
        <w:t xml:space="preserve">　本研究では</w:t>
      </w:r>
      <w:r w:rsidR="003B11C0">
        <w:rPr>
          <w:rFonts w:hint="eastAsia"/>
        </w:rPr>
        <w:t>,</w:t>
      </w:r>
      <w:r>
        <w:rPr>
          <w:rFonts w:hint="eastAsia"/>
        </w:rPr>
        <w:t>VR</w:t>
      </w:r>
      <w:r>
        <w:rPr>
          <w:rFonts w:hint="eastAsia"/>
        </w:rPr>
        <w:t>睡眠に代表される臥位姿勢での</w:t>
      </w:r>
      <w:r>
        <w:rPr>
          <w:rFonts w:hint="eastAsia"/>
        </w:rPr>
        <w:t>VR</w:t>
      </w:r>
      <w:r>
        <w:rPr>
          <w:rFonts w:hint="eastAsia"/>
        </w:rPr>
        <w:t>利用需要の拡大を背景に</w:t>
      </w:r>
      <w:r w:rsidR="003B11C0">
        <w:rPr>
          <w:rFonts w:hint="eastAsia"/>
        </w:rPr>
        <w:t>,</w:t>
      </w:r>
      <w:r>
        <w:rPr>
          <w:rFonts w:hint="eastAsia"/>
        </w:rPr>
        <w:t>背中角度の違いが指向操作タスクにおけるインタラクション特性に与える影響を定量的に明らかにした</w:t>
      </w:r>
      <w:r w:rsidR="003B11C0">
        <w:rPr>
          <w:rFonts w:hint="eastAsia"/>
        </w:rPr>
        <w:t>.</w:t>
      </w:r>
    </w:p>
    <w:p w14:paraId="24BE52F9" w14:textId="77777777" w:rsidR="00FB1985" w:rsidRDefault="00FB1985" w:rsidP="008B7D6B"/>
    <w:p w14:paraId="33928CBF" w14:textId="5E90649B" w:rsidR="008B7D6B" w:rsidRDefault="004D0E4B" w:rsidP="008B7D6B">
      <w:r>
        <w:rPr>
          <w:rFonts w:hint="eastAsia"/>
        </w:rPr>
        <w:t xml:space="preserve">　</w:t>
      </w:r>
      <w:r w:rsidR="008B7D6B">
        <w:rPr>
          <w:rFonts w:hint="eastAsia"/>
        </w:rPr>
        <w:t>実験</w:t>
      </w:r>
      <w:r w:rsidR="008B7D6B">
        <w:rPr>
          <w:rFonts w:hint="eastAsia"/>
        </w:rPr>
        <w:t>1</w:t>
      </w:r>
      <w:r w:rsidR="008B7D6B">
        <w:rPr>
          <w:rFonts w:hint="eastAsia"/>
        </w:rPr>
        <w:t>の結果から</w:t>
      </w:r>
      <w:r w:rsidR="003B11C0">
        <w:rPr>
          <w:rFonts w:hint="eastAsia"/>
        </w:rPr>
        <w:t>,</w:t>
      </w:r>
      <w:ins w:id="313" w:author="作成者">
        <w:r w:rsidR="00930E83" w:rsidRPr="00930E83">
          <w:rPr>
            <w:rFonts w:hint="eastAsia"/>
          </w:rPr>
          <w:t xml:space="preserve"> </w:t>
        </w:r>
        <w:r w:rsidR="00930E83" w:rsidRPr="00930E83">
          <w:t>初めて仰臥位で操作を行う環境下では</w:t>
        </w:r>
        <w:r w:rsidR="00930E83" w:rsidRPr="00930E83">
          <w:t xml:space="preserve">, </w:t>
        </w:r>
        <w:r w:rsidR="00930E83" w:rsidRPr="00930E83">
          <w:t>座位と比較して反応時間が有意に遅延し</w:t>
        </w:r>
        <w:r w:rsidR="00930E83" w:rsidRPr="00930E83">
          <w:t xml:space="preserve">, </w:t>
        </w:r>
        <w:r w:rsidR="00930E83" w:rsidRPr="00930E83">
          <w:t>特に下方視野領域における操作性が著しく低下することが示された</w:t>
        </w:r>
        <w:r w:rsidR="00930E83" w:rsidRPr="00930E83">
          <w:t>.</w:t>
        </w:r>
        <w:del w:id="314" w:author="作成者">
          <w:r w:rsidR="00930E83" w:rsidRPr="00930E83" w:rsidDel="00A454E1">
            <w:delText xml:space="preserve"> </w:delText>
          </w:r>
          <w:r w:rsidR="00930E83" w:rsidRPr="00930E83" w:rsidDel="00A454E1">
            <w:delText>この現象は</w:delText>
          </w:r>
          <w:r w:rsidR="00930E83" w:rsidRPr="00930E83" w:rsidDel="00A454E1">
            <w:delText xml:space="preserve">, </w:delText>
          </w:r>
          <w:r w:rsidR="00930E83" w:rsidRPr="00930E83" w:rsidDel="00A454E1">
            <w:delText>身体と床面の接触による物理的な可動域制限に加え</w:delText>
          </w:r>
          <w:r w:rsidR="00930E83" w:rsidRPr="00930E83" w:rsidDel="00A454E1">
            <w:delText xml:space="preserve">, </w:delText>
          </w:r>
          <w:r w:rsidR="00930E83" w:rsidRPr="00930E83" w:rsidDel="00A454E1">
            <w:delText>人間の視野における機能的分化に起因すると考えられる</w:delText>
          </w:r>
          <w:r w:rsidR="00930E83" w:rsidRPr="00930E83" w:rsidDel="00A454E1">
            <w:delText>.</w:delText>
          </w:r>
        </w:del>
      </w:ins>
      <w:del w:id="315" w:author="作成者">
        <w:r w:rsidR="008B7D6B" w:rsidDel="00930E83">
          <w:rPr>
            <w:rFonts w:hint="eastAsia"/>
          </w:rPr>
          <w:delText>仰臥位では座位と比較して反応時間が有意に遅延し</w:delText>
        </w:r>
        <w:r w:rsidR="003B11C0" w:rsidDel="00930E83">
          <w:rPr>
            <w:rFonts w:hint="eastAsia"/>
          </w:rPr>
          <w:delText>,</w:delText>
        </w:r>
        <w:r w:rsidR="008B7D6B" w:rsidDel="00930E83">
          <w:rPr>
            <w:rFonts w:hint="eastAsia"/>
          </w:rPr>
          <w:delText>特に下方視野領域における操作性が著しく低下することが示された</w:delText>
        </w:r>
        <w:r w:rsidR="003B11C0" w:rsidDel="00A454E1">
          <w:rPr>
            <w:rFonts w:hint="eastAsia"/>
          </w:rPr>
          <w:delText>.</w:delText>
        </w:r>
      </w:del>
      <w:r w:rsidR="008B7D6B">
        <w:rPr>
          <w:rFonts w:hint="eastAsia"/>
        </w:rPr>
        <w:t>この現象は</w:t>
      </w:r>
      <w:r w:rsidR="003B11C0">
        <w:rPr>
          <w:rFonts w:hint="eastAsia"/>
        </w:rPr>
        <w:t>,</w:t>
      </w:r>
      <w:r w:rsidR="008B7D6B">
        <w:rPr>
          <w:rFonts w:hint="eastAsia"/>
        </w:rPr>
        <w:t>身体と床面の接触による物理的な可動域制限に加え</w:t>
      </w:r>
      <w:r w:rsidR="003B11C0">
        <w:rPr>
          <w:rFonts w:hint="eastAsia"/>
        </w:rPr>
        <w:t>,</w:t>
      </w:r>
      <w:r w:rsidR="008B7D6B">
        <w:rPr>
          <w:rFonts w:hint="eastAsia"/>
        </w:rPr>
        <w:t>人間の視野における機能的分化に起因すると考えられる</w:t>
      </w:r>
      <w:r w:rsidR="003B11C0">
        <w:rPr>
          <w:rFonts w:hint="eastAsia"/>
        </w:rPr>
        <w:t>.</w:t>
      </w:r>
      <w:r w:rsidR="008B7D6B">
        <w:rPr>
          <w:rFonts w:hint="eastAsia"/>
        </w:rPr>
        <w:t>また</w:t>
      </w:r>
      <w:r w:rsidR="003B11C0">
        <w:rPr>
          <w:rFonts w:hint="eastAsia"/>
        </w:rPr>
        <w:t>,</w:t>
      </w:r>
      <w:r w:rsidR="008B7D6B">
        <w:rPr>
          <w:rFonts w:hint="eastAsia"/>
        </w:rPr>
        <w:t>主観的評価と客観的データの乖離が確認され</w:t>
      </w:r>
      <w:r w:rsidR="003B11C0">
        <w:rPr>
          <w:rFonts w:hint="eastAsia"/>
        </w:rPr>
        <w:t>,</w:t>
      </w:r>
      <w:r w:rsidR="008B7D6B">
        <w:rPr>
          <w:rFonts w:hint="eastAsia"/>
        </w:rPr>
        <w:t>ユーザー自身が操作困難性を正確に認識できない可能性が示唆された</w:t>
      </w:r>
      <w:r w:rsidR="003B11C0">
        <w:rPr>
          <w:rFonts w:hint="eastAsia"/>
        </w:rPr>
        <w:t>.</w:t>
      </w:r>
    </w:p>
    <w:p w14:paraId="6D1F7B47" w14:textId="19E198E9" w:rsidR="0005760C" w:rsidDel="00AD0778" w:rsidRDefault="008A7207" w:rsidP="008B7D6B">
      <w:pPr>
        <w:rPr>
          <w:del w:id="316" w:author="作成者"/>
        </w:rPr>
      </w:pPr>
      <w:r>
        <w:rPr>
          <w:rFonts w:hint="eastAsia"/>
        </w:rPr>
        <w:t xml:space="preserve">　</w:t>
      </w:r>
      <w:r w:rsidR="008B7D6B">
        <w:rPr>
          <w:rFonts w:hint="eastAsia"/>
        </w:rPr>
        <w:t>実験</w:t>
      </w:r>
      <w:r w:rsidR="008B7D6B">
        <w:rPr>
          <w:rFonts w:hint="eastAsia"/>
        </w:rPr>
        <w:t>2</w:t>
      </w:r>
      <w:r w:rsidR="008B7D6B">
        <w:rPr>
          <w:rFonts w:hint="eastAsia"/>
        </w:rPr>
        <w:t>では</w:t>
      </w:r>
      <w:r w:rsidR="003B11C0">
        <w:rPr>
          <w:rFonts w:hint="eastAsia"/>
        </w:rPr>
        <w:t>,</w:t>
      </w:r>
      <w:ins w:id="317" w:author="作成者">
        <w:r w:rsidR="001D7053" w:rsidRPr="001D7053">
          <w:rPr>
            <w:rFonts w:hint="eastAsia"/>
          </w:rPr>
          <w:t xml:space="preserve"> </w:t>
        </w:r>
        <w:r w:rsidR="001D7053" w:rsidRPr="001D7053">
          <w:t>仰臥位における習熟の影響を検証した</w:t>
        </w:r>
        <w:r w:rsidR="001D7053" w:rsidRPr="001D7053">
          <w:t xml:space="preserve">. </w:t>
        </w:r>
        <w:r w:rsidR="001D7053" w:rsidRPr="001D7053">
          <w:t>その結果</w:t>
        </w:r>
        <w:r w:rsidR="001D7053" w:rsidRPr="001D7053">
          <w:t xml:space="preserve">, </w:t>
        </w:r>
        <w:r w:rsidR="001D7053" w:rsidRPr="001D7053">
          <w:t>数十分程度の短期間の反復試行では顕著なパフォーマンス向上は認められなかったが</w:t>
        </w:r>
        <w:r w:rsidR="001D7053" w:rsidRPr="001D7053">
          <w:t xml:space="preserve">, </w:t>
        </w:r>
        <w:r w:rsidR="001D7053" w:rsidRPr="001D7053">
          <w:t>実験</w:t>
        </w:r>
        <w:r w:rsidR="001D7053" w:rsidRPr="001D7053">
          <w:t>1</w:t>
        </w:r>
        <w:r w:rsidR="001D7053" w:rsidRPr="001D7053">
          <w:t>からの継続参加者が多かった本実験においては</w:t>
        </w:r>
        <w:r w:rsidR="001D7053" w:rsidRPr="001D7053">
          <w:t xml:space="preserve">, </w:t>
        </w:r>
        <w:r w:rsidR="001D7053" w:rsidRPr="001D7053">
          <w:t>体位間の全体的な反応時間の有意差が消失するという結果が得られた</w:t>
        </w:r>
        <w:r w:rsidR="001D7053" w:rsidRPr="001D7053">
          <w:t xml:space="preserve">. </w:t>
        </w:r>
        <w:r w:rsidR="001D7053" w:rsidRPr="001D7053">
          <w:t>これは</w:t>
        </w:r>
        <w:r w:rsidR="001D7053" w:rsidRPr="001D7053">
          <w:t xml:space="preserve">, </w:t>
        </w:r>
        <w:r w:rsidR="001D7053" w:rsidRPr="001D7053">
          <w:t>仰臥位特有の物理的制約は短期間の慣れでは解消困難であるものの</w:t>
        </w:r>
        <w:r w:rsidR="001D7053" w:rsidRPr="001D7053">
          <w:t xml:space="preserve">, </w:t>
        </w:r>
        <w:r w:rsidR="001D7053" w:rsidRPr="001D7053">
          <w:t>中長期的な学習や空間配置への習熟によって</w:t>
        </w:r>
        <w:r w:rsidR="001D7053" w:rsidRPr="001D7053">
          <w:t xml:space="preserve">, </w:t>
        </w:r>
        <w:r w:rsidR="001D7053" w:rsidRPr="001D7053">
          <w:t>座位と同等の反応速度まで適応できる可能性を示唆している</w:t>
        </w:r>
        <w:r w:rsidR="001D7053" w:rsidRPr="001D7053">
          <w:t>.</w:t>
        </w:r>
      </w:ins>
      <w:del w:id="318" w:author="作成者">
        <w:r w:rsidR="008B7D6B" w:rsidDel="001D7053">
          <w:rPr>
            <w:rFonts w:hint="eastAsia"/>
          </w:rPr>
          <w:delText>仰臥位における短期的な学習効果を検証した結果</w:delText>
        </w:r>
        <w:r w:rsidR="003B11C0" w:rsidDel="001D7053">
          <w:rPr>
            <w:rFonts w:hint="eastAsia"/>
          </w:rPr>
          <w:delText>,</w:delText>
        </w:r>
        <w:r w:rsidR="008B7D6B" w:rsidDel="001D7053">
          <w:rPr>
            <w:rFonts w:hint="eastAsia"/>
          </w:rPr>
          <w:delText>反復試行による顕著なパフォーマンス向上は認められなかった</w:delText>
        </w:r>
        <w:r w:rsidR="003B11C0" w:rsidDel="001D7053">
          <w:rPr>
            <w:rFonts w:hint="eastAsia"/>
          </w:rPr>
          <w:delText>.</w:delText>
        </w:r>
        <w:r w:rsidR="008B7D6B" w:rsidDel="001D7053">
          <w:rPr>
            <w:rFonts w:hint="eastAsia"/>
          </w:rPr>
          <w:delText>この結果は</w:delText>
        </w:r>
        <w:r w:rsidR="003B11C0" w:rsidDel="001D7053">
          <w:rPr>
            <w:rFonts w:hint="eastAsia"/>
          </w:rPr>
          <w:delText>,</w:delText>
        </w:r>
        <w:r w:rsidR="008B7D6B" w:rsidDel="001D7053">
          <w:rPr>
            <w:rFonts w:hint="eastAsia"/>
          </w:rPr>
          <w:delText>仰臥位特有の制約が習熟のみでは解消困難であることを示している</w:delText>
        </w:r>
        <w:r w:rsidR="003B11C0" w:rsidDel="001D7053">
          <w:rPr>
            <w:rFonts w:hint="eastAsia"/>
          </w:rPr>
          <w:delText>.</w:delText>
        </w:r>
        <w:r w:rsidR="008B7D6B" w:rsidDel="001D7053">
          <w:rPr>
            <w:rFonts w:hint="eastAsia"/>
          </w:rPr>
          <w:delText>一方で</w:delText>
        </w:r>
        <w:r w:rsidR="003B11C0" w:rsidDel="001D7053">
          <w:rPr>
            <w:rFonts w:hint="eastAsia"/>
          </w:rPr>
          <w:delText>,</w:delText>
        </w:r>
        <w:r w:rsidR="008B7D6B" w:rsidDel="001D7053">
          <w:rPr>
            <w:rFonts w:hint="eastAsia"/>
          </w:rPr>
          <w:delText>頭部回転量の分析から</w:delText>
        </w:r>
        <w:r w:rsidR="003B11C0" w:rsidDel="001D7053">
          <w:rPr>
            <w:rFonts w:hint="eastAsia"/>
          </w:rPr>
          <w:delText>,</w:delText>
        </w:r>
        <w:r w:rsidR="008B7D6B" w:rsidDel="001D7053">
          <w:rPr>
            <w:rFonts w:hint="eastAsia"/>
          </w:rPr>
          <w:delText>背中角度が仰臥位に近づくほど眼球運動への依存度が高まることが明らかとなった</w:delText>
        </w:r>
        <w:r w:rsidR="003B11C0" w:rsidDel="001D7053">
          <w:rPr>
            <w:rFonts w:hint="eastAsia"/>
          </w:rPr>
          <w:delText>.</w:delText>
        </w:r>
      </w:del>
    </w:p>
    <w:p w14:paraId="46F9DD9C" w14:textId="77777777" w:rsidR="00AD0778" w:rsidRDefault="00AD0778" w:rsidP="008B7D6B">
      <w:pPr>
        <w:rPr>
          <w:ins w:id="319" w:author="作成者"/>
        </w:rPr>
      </w:pPr>
    </w:p>
    <w:p w14:paraId="44F5DB12" w14:textId="77777777" w:rsidR="004429F4" w:rsidRDefault="004429F4" w:rsidP="008B7D6B">
      <w:pPr>
        <w:rPr>
          <w:ins w:id="320" w:author="作成者"/>
        </w:rPr>
      </w:pPr>
    </w:p>
    <w:p w14:paraId="1B5BF026" w14:textId="77777777" w:rsidR="001E404F" w:rsidRDefault="00941803" w:rsidP="008B7D6B">
      <w:pPr>
        <w:rPr>
          <w:ins w:id="321" w:author="作成者"/>
        </w:rPr>
      </w:pPr>
      <w:r>
        <w:rPr>
          <w:rFonts w:hint="eastAsia"/>
        </w:rPr>
        <w:t xml:space="preserve">　</w:t>
      </w:r>
      <w:r w:rsidR="008B7D6B">
        <w:rPr>
          <w:rFonts w:hint="eastAsia"/>
        </w:rPr>
        <w:t>これらの知見に基づき</w:t>
      </w:r>
      <w:r w:rsidR="003B11C0">
        <w:rPr>
          <w:rFonts w:hint="eastAsia"/>
        </w:rPr>
        <w:t>,</w:t>
      </w:r>
      <w:r w:rsidR="008B7D6B">
        <w:rPr>
          <w:rFonts w:hint="eastAsia"/>
        </w:rPr>
        <w:t>本研究では仰臥位での</w:t>
      </w:r>
      <w:r w:rsidR="008B7D6B">
        <w:t>VR</w:t>
      </w:r>
      <w:r w:rsidR="008B7D6B">
        <w:rPr>
          <w:rFonts w:hint="eastAsia"/>
        </w:rPr>
        <w:t>利用を想定したインターフェ</w:t>
      </w:r>
      <w:ins w:id="322" w:author="作成者">
        <w:r w:rsidR="003459FE">
          <w:rPr>
            <w:rFonts w:hint="eastAsia"/>
          </w:rPr>
          <w:t>イ</w:t>
        </w:r>
      </w:ins>
      <w:del w:id="323" w:author="作成者">
        <w:r w:rsidR="008B7D6B" w:rsidDel="003459FE">
          <w:rPr>
            <w:rFonts w:hint="eastAsia"/>
          </w:rPr>
          <w:delText>ー</w:delText>
        </w:r>
      </w:del>
      <w:r w:rsidR="008B7D6B">
        <w:rPr>
          <w:rFonts w:hint="eastAsia"/>
        </w:rPr>
        <w:t>ス設計ガイド</w:t>
      </w:r>
      <w:r w:rsidR="008B7D6B">
        <w:rPr>
          <w:rFonts w:hint="eastAsia"/>
        </w:rPr>
        <w:lastRenderedPageBreak/>
        <w:t>ラインを提案した</w:t>
      </w:r>
      <w:r w:rsidR="003B11C0">
        <w:rPr>
          <w:rFonts w:hint="eastAsia"/>
        </w:rPr>
        <w:t>.</w:t>
      </w:r>
      <w:r w:rsidR="008B7D6B">
        <w:rPr>
          <w:rFonts w:hint="eastAsia"/>
        </w:rPr>
        <w:t>主要</w:t>
      </w:r>
      <w:r w:rsidR="008B7D6B">
        <w:t>UI</w:t>
      </w:r>
      <w:r w:rsidR="008B7D6B">
        <w:rPr>
          <w:rFonts w:hint="eastAsia"/>
        </w:rPr>
        <w:t>は視線基準から上方</w:t>
      </w:r>
      <w:r w:rsidR="008B7D6B">
        <w:t>0</w:t>
      </w:r>
      <w:r w:rsidR="00A037AC">
        <w:t xml:space="preserve"> </w:t>
      </w:r>
      <w:r w:rsidR="008B7D6B">
        <w:t>°</w:t>
      </w:r>
      <w:r w:rsidR="008B7D6B">
        <w:rPr>
          <w:rFonts w:hint="eastAsia"/>
        </w:rPr>
        <w:t>〜</w:t>
      </w:r>
      <w:r w:rsidR="008B7D6B">
        <w:t>30</w:t>
      </w:r>
      <w:r w:rsidR="00A037AC">
        <w:t xml:space="preserve"> </w:t>
      </w:r>
      <w:r w:rsidR="008B7D6B">
        <w:t>°</w:t>
      </w:r>
      <w:r w:rsidR="008B7D6B">
        <w:rPr>
          <w:rFonts w:hint="eastAsia"/>
        </w:rPr>
        <w:t>の範囲に配置すること</w:t>
      </w:r>
      <w:r w:rsidR="003B11C0">
        <w:rPr>
          <w:rFonts w:hint="eastAsia"/>
        </w:rPr>
        <w:t>,</w:t>
      </w:r>
      <w:ins w:id="324" w:author="作成者">
        <w:r w:rsidR="00FB1985" w:rsidRPr="00FB1985">
          <w:rPr>
            <w:rFonts w:hint="eastAsia"/>
          </w:rPr>
          <w:t xml:space="preserve"> </w:t>
        </w:r>
        <w:r w:rsidR="00FB1985" w:rsidRPr="00FB1985">
          <w:t>初学者向けの入力受付時間は座位時の</w:t>
        </w:r>
        <w:r w:rsidR="00FB1985" w:rsidRPr="00FB1985">
          <w:t>10</w:t>
        </w:r>
        <w:r w:rsidR="00FB1985" w:rsidRPr="00FB1985">
          <w:t>〜</w:t>
        </w:r>
        <w:r w:rsidR="00FB1985" w:rsidRPr="00FB1985">
          <w:t>20%</w:t>
        </w:r>
        <w:r w:rsidR="00FB1985" w:rsidRPr="00FB1985">
          <w:t>延長しつつユーザーによるカスタマイズを可能にすること</w:t>
        </w:r>
      </w:ins>
      <w:del w:id="325" w:author="作成者">
        <w:r w:rsidR="008B7D6B" w:rsidDel="00FB1985">
          <w:rPr>
            <w:rFonts w:hint="eastAsia"/>
          </w:rPr>
          <w:delText>入力受付時間を座位時の</w:delText>
        </w:r>
        <w:r w:rsidR="008B7D6B" w:rsidDel="00FB1985">
          <w:delText>10</w:delText>
        </w:r>
        <w:r w:rsidR="008B7D6B" w:rsidDel="00FB1985">
          <w:rPr>
            <w:rFonts w:hint="eastAsia"/>
          </w:rPr>
          <w:delText>〜</w:delText>
        </w:r>
        <w:r w:rsidR="008B7D6B" w:rsidDel="00FB1985">
          <w:delText>20</w:delText>
        </w:r>
        <w:r w:rsidR="00C17476" w:rsidDel="00FB1985">
          <w:delText xml:space="preserve"> </w:delText>
        </w:r>
        <w:r w:rsidR="008B7D6B" w:rsidDel="00FB1985">
          <w:delText>%</w:delText>
        </w:r>
        <w:r w:rsidR="008B7D6B" w:rsidDel="00FB1985">
          <w:rPr>
            <w:rFonts w:hint="eastAsia"/>
          </w:rPr>
          <w:delText>延長すること</w:delText>
        </w:r>
      </w:del>
      <w:r w:rsidR="003B11C0">
        <w:rPr>
          <w:rFonts w:hint="eastAsia"/>
        </w:rPr>
        <w:t>,</w:t>
      </w:r>
      <w:r w:rsidR="008B7D6B">
        <w:rPr>
          <w:rFonts w:hint="eastAsia"/>
        </w:rPr>
        <w:t>アイトラッキングや音声入力などの代替入力手段を導入することなど</w:t>
      </w:r>
      <w:r w:rsidR="003B11C0">
        <w:rPr>
          <w:rFonts w:hint="eastAsia"/>
        </w:rPr>
        <w:t>,</w:t>
      </w:r>
      <w:commentRangeStart w:id="326"/>
      <w:commentRangeStart w:id="327"/>
      <w:r w:rsidR="008B7D6B">
        <w:rPr>
          <w:rFonts w:hint="eastAsia"/>
        </w:rPr>
        <w:t>具体的な設計</w:t>
      </w:r>
      <w:r w:rsidR="00A26F11">
        <w:rPr>
          <w:rFonts w:hint="eastAsia"/>
        </w:rPr>
        <w:t>および利用</w:t>
      </w:r>
      <w:r w:rsidR="008B7D6B">
        <w:rPr>
          <w:rFonts w:hint="eastAsia"/>
        </w:rPr>
        <w:t>指針</w:t>
      </w:r>
      <w:commentRangeEnd w:id="326"/>
      <w:r w:rsidR="004214C0">
        <w:rPr>
          <w:rStyle w:val="aff6"/>
        </w:rPr>
        <w:commentReference w:id="326"/>
      </w:r>
      <w:commentRangeEnd w:id="327"/>
      <w:r w:rsidR="00910516">
        <w:rPr>
          <w:rStyle w:val="aff6"/>
        </w:rPr>
        <w:commentReference w:id="327"/>
      </w:r>
      <w:r w:rsidR="008B7D6B">
        <w:rPr>
          <w:rFonts w:hint="eastAsia"/>
        </w:rPr>
        <w:t>を示した</w:t>
      </w:r>
      <w:r w:rsidR="003B11C0">
        <w:rPr>
          <w:rFonts w:hint="eastAsia"/>
        </w:rPr>
        <w:t>.</w:t>
      </w:r>
    </w:p>
    <w:p w14:paraId="335D0EE1" w14:textId="5B65C019" w:rsidR="0044573F" w:rsidRDefault="001E404F" w:rsidP="008B7D6B">
      <w:pPr>
        <w:rPr>
          <w:ins w:id="328" w:author="作成者"/>
        </w:rPr>
      </w:pPr>
      <w:ins w:id="329" w:author="作成者">
        <w:r>
          <w:rPr>
            <w:rFonts w:hint="eastAsia"/>
          </w:rPr>
          <w:t xml:space="preserve">　</w:t>
        </w:r>
        <w:del w:id="330" w:author="作成者">
          <w:r w:rsidR="00141B0F" w:rsidRPr="00141B0F" w:rsidDel="001E404F">
            <w:rPr>
              <w:rFonts w:hint="eastAsia"/>
            </w:rPr>
            <w:delText xml:space="preserve"> </w:delText>
          </w:r>
        </w:del>
        <w:r w:rsidR="00A10746" w:rsidRPr="00A10746">
          <w:t>本指針は</w:t>
        </w:r>
        <w:r w:rsidR="00A10746" w:rsidRPr="00A10746">
          <w:t xml:space="preserve">, </w:t>
        </w:r>
        <w:r w:rsidR="00A10746" w:rsidRPr="00A10746">
          <w:t>特定の姿勢が他方より優れていると断定するものではなく</w:t>
        </w:r>
        <w:r w:rsidR="00A10746" w:rsidRPr="00A10746">
          <w:t>,</w:t>
        </w:r>
        <w:del w:id="331" w:author="作成者">
          <w:r w:rsidR="00A10746" w:rsidRPr="00A10746" w:rsidDel="000F2282">
            <w:delText xml:space="preserve"> </w:delText>
          </w:r>
        </w:del>
        <w:r w:rsidR="00A10746" w:rsidRPr="00A10746">
          <w:t>姿勢ごとに異なるインタラクション特性が存在するという事実に着目したものである</w:t>
        </w:r>
        <w:r w:rsidR="00A10746" w:rsidRPr="00A10746">
          <w:t>.</w:t>
        </w:r>
        <w:del w:id="332" w:author="作成者">
          <w:r w:rsidR="00A10746" w:rsidRPr="00A10746" w:rsidDel="00CD576B">
            <w:delText xml:space="preserve"> </w:delText>
          </w:r>
        </w:del>
        <w:r w:rsidR="00A10746" w:rsidRPr="00A10746">
          <w:t>たとえ習熟によって全体の反応時間が同等となった場合でも</w:t>
        </w:r>
        <w:r w:rsidR="00A10746" w:rsidRPr="00A10746">
          <w:t xml:space="preserve">, </w:t>
        </w:r>
        <w:r w:rsidR="00A10746" w:rsidRPr="00A10746">
          <w:t>依然として下方視野の操作負担や頭部可動域の差異といった姿勢固有の特性は残存する</w:t>
        </w:r>
        <w:r w:rsidR="00A10746" w:rsidRPr="00A10746">
          <w:t>.</w:t>
        </w:r>
        <w:del w:id="333" w:author="作成者">
          <w:r w:rsidR="00A10746" w:rsidRPr="00A10746" w:rsidDel="00641730">
            <w:delText xml:space="preserve"> </w:delText>
          </w:r>
        </w:del>
        <w:r w:rsidR="00A10746" w:rsidRPr="00A10746">
          <w:t>したがって</w:t>
        </w:r>
        <w:r w:rsidR="00A10746" w:rsidRPr="00A10746">
          <w:t xml:space="preserve">, </w:t>
        </w:r>
        <w:r w:rsidR="00A10746" w:rsidRPr="00A10746">
          <w:t>ユーザーが仰臥位での操作を選択する状況においては</w:t>
        </w:r>
        <w:r w:rsidR="00A10746" w:rsidRPr="00A10746">
          <w:t xml:space="preserve">, </w:t>
        </w:r>
        <w:r w:rsidR="00A10746" w:rsidRPr="00A10746">
          <w:t>その身体的特性に最適化された本指針を適用することで</w:t>
        </w:r>
        <w:r w:rsidR="00A10746" w:rsidRPr="00A10746">
          <w:t xml:space="preserve">, </w:t>
        </w:r>
        <w:r w:rsidR="00A10746" w:rsidRPr="00A10746">
          <w:t>姿勢に左右されない一貫したユーザー体験を構築することが不可欠である</w:t>
        </w:r>
        <w:r w:rsidR="00A10746" w:rsidRPr="00A10746">
          <w:t>.</w:t>
        </w:r>
        <w:del w:id="334" w:author="作成者">
          <w:r w:rsidR="00141B0F" w:rsidRPr="00141B0F" w:rsidDel="00A10746">
            <w:delText>本</w:delText>
          </w:r>
          <w:r w:rsidR="00FF2A30" w:rsidDel="00A10746">
            <w:rPr>
              <w:rFonts w:hint="eastAsia"/>
            </w:rPr>
            <w:delText>ガイドライン</w:delText>
          </w:r>
          <w:r w:rsidR="00141B0F" w:rsidRPr="00141B0F" w:rsidDel="00A10746">
            <w:delText>指針は、</w:delText>
          </w:r>
          <w:r w:rsidR="00FF2A30" w:rsidDel="00A10746">
            <w:delText>,</w:delText>
          </w:r>
          <w:r w:rsidR="00141B0F" w:rsidRPr="00141B0F" w:rsidDel="00A10746">
            <w:delText>身体的な制約がない場合には座位での利用が視認性・操作性の面で最も効率的であることを前提としつつ、</w:delText>
          </w:r>
          <w:r w:rsidR="00FF2A30" w:rsidDel="00A10746">
            <w:delText>,</w:delText>
          </w:r>
          <w:r w:rsidR="00141B0F" w:rsidRPr="00141B0F" w:rsidDel="00A10746">
            <w:delText>仰臥位での利用が避けられない、</w:delText>
          </w:r>
          <w:r w:rsidR="00FF2A30" w:rsidDel="00A10746">
            <w:delText>,</w:delText>
          </w:r>
          <w:r w:rsidR="00141B0F" w:rsidRPr="00141B0F" w:rsidDel="00A10746">
            <w:delText>あるいは意図される状況において、</w:delText>
          </w:r>
          <w:r w:rsidR="00FF2A30" w:rsidDel="00A10746">
            <w:delText>,</w:delText>
          </w:r>
          <w:r w:rsidR="00141B0F" w:rsidRPr="00141B0F" w:rsidDel="00A10746">
            <w:delText>座位との差異を補完することを目的としている。</w:delText>
          </w:r>
          <w:r w:rsidR="00B434C5" w:rsidDel="00A10746">
            <w:delText>.</w:delText>
          </w:r>
        </w:del>
      </w:ins>
    </w:p>
    <w:p w14:paraId="5B4539C7" w14:textId="77777777" w:rsidR="00141B0F" w:rsidRPr="0044573F" w:rsidRDefault="00141B0F" w:rsidP="008B7D6B"/>
    <w:p w14:paraId="25CB7FF7" w14:textId="3CB6C79E" w:rsidR="0037256B" w:rsidRDefault="00760FCE" w:rsidP="008B7D6B">
      <w:r>
        <w:rPr>
          <w:rFonts w:hint="eastAsia"/>
        </w:rPr>
        <w:t xml:space="preserve">　</w:t>
      </w:r>
      <w:r w:rsidR="008B7D6B">
        <w:rPr>
          <w:rFonts w:hint="eastAsia"/>
        </w:rPr>
        <w:t>本研究の限界として</w:t>
      </w:r>
      <w:r w:rsidR="003B11C0">
        <w:rPr>
          <w:rFonts w:hint="eastAsia"/>
        </w:rPr>
        <w:t>,</w:t>
      </w:r>
      <w:r w:rsidR="008B7D6B">
        <w:rPr>
          <w:rFonts w:hint="eastAsia"/>
        </w:rPr>
        <w:t>実験参加者が</w:t>
      </w:r>
      <w:r w:rsidR="008B7D6B">
        <w:t>20</w:t>
      </w:r>
      <w:r w:rsidR="008B7D6B">
        <w:rPr>
          <w:rFonts w:hint="eastAsia"/>
        </w:rPr>
        <w:t>〜</w:t>
      </w:r>
      <w:r w:rsidR="008B7D6B">
        <w:t>22</w:t>
      </w:r>
      <w:r w:rsidR="008B7D6B">
        <w:rPr>
          <w:rFonts w:hint="eastAsia"/>
        </w:rPr>
        <w:t>歳の若年層に限定されていた点</w:t>
      </w:r>
      <w:r w:rsidR="003B11C0">
        <w:rPr>
          <w:rFonts w:hint="eastAsia"/>
        </w:rPr>
        <w:t>,</w:t>
      </w:r>
      <w:r w:rsidR="008B7D6B">
        <w:rPr>
          <w:rFonts w:hint="eastAsia"/>
        </w:rPr>
        <w:t>実験時間が比較的短時間であった点が挙げられる</w:t>
      </w:r>
      <w:r w:rsidR="003B11C0">
        <w:rPr>
          <w:rFonts w:hint="eastAsia"/>
        </w:rPr>
        <w:t>.</w:t>
      </w:r>
      <w:r w:rsidR="008B7D6B">
        <w:rPr>
          <w:rFonts w:hint="eastAsia"/>
        </w:rPr>
        <w:t>今後の課題としては</w:t>
      </w:r>
      <w:r w:rsidR="003B11C0">
        <w:rPr>
          <w:rFonts w:hint="eastAsia"/>
        </w:rPr>
        <w:t>,</w:t>
      </w:r>
      <w:r w:rsidR="008B7D6B">
        <w:rPr>
          <w:rFonts w:hint="eastAsia"/>
        </w:rPr>
        <w:t>より広い年齢層を対象とした検証</w:t>
      </w:r>
      <w:r w:rsidR="003B11C0">
        <w:rPr>
          <w:rFonts w:hint="eastAsia"/>
        </w:rPr>
        <w:t>,</w:t>
      </w:r>
      <w:r w:rsidR="008B7D6B">
        <w:rPr>
          <w:rFonts w:hint="eastAsia"/>
        </w:rPr>
        <w:t>長時間利用時の影響評価</w:t>
      </w:r>
      <w:r w:rsidR="003B11C0">
        <w:rPr>
          <w:rFonts w:hint="eastAsia"/>
        </w:rPr>
        <w:t>,</w:t>
      </w:r>
      <w:r w:rsidR="008B7D6B">
        <w:rPr>
          <w:rFonts w:hint="eastAsia"/>
        </w:rPr>
        <w:t>そして提案したガイドラインの実装と効果検証が必要である</w:t>
      </w:r>
      <w:r w:rsidR="003B11C0">
        <w:rPr>
          <w:rFonts w:hint="eastAsia"/>
        </w:rPr>
        <w:t>.</w:t>
      </w:r>
    </w:p>
    <w:p w14:paraId="7B571A81" w14:textId="4BD9B2CB" w:rsidR="00E95EDD" w:rsidRPr="00E95EDD" w:rsidRDefault="00E640E9" w:rsidP="008B7D6B">
      <w:r>
        <w:rPr>
          <w:rFonts w:hint="eastAsia"/>
        </w:rPr>
        <w:t xml:space="preserve">　</w:t>
      </w:r>
      <w:r w:rsidR="008B7D6B">
        <w:rPr>
          <w:rFonts w:hint="eastAsia"/>
        </w:rPr>
        <w:t>VR</w:t>
      </w:r>
      <w:r w:rsidR="008B7D6B">
        <w:rPr>
          <w:rFonts w:hint="eastAsia"/>
        </w:rPr>
        <w:t>技術の発展により</w:t>
      </w:r>
      <w:r w:rsidR="003B11C0">
        <w:rPr>
          <w:rFonts w:hint="eastAsia"/>
        </w:rPr>
        <w:t>,</w:t>
      </w:r>
      <w:r w:rsidR="008B7D6B">
        <w:rPr>
          <w:rFonts w:hint="eastAsia"/>
        </w:rPr>
        <w:t>今後ますます多様な姿勢での利用が広がることが予想される</w:t>
      </w:r>
      <w:r w:rsidR="003B11C0">
        <w:rPr>
          <w:rFonts w:hint="eastAsia"/>
        </w:rPr>
        <w:t>.</w:t>
      </w:r>
      <w:r w:rsidR="008B7D6B">
        <w:rPr>
          <w:rFonts w:hint="eastAsia"/>
        </w:rPr>
        <w:t>本研究の成果が</w:t>
      </w:r>
      <w:r w:rsidR="003B11C0">
        <w:rPr>
          <w:rFonts w:hint="eastAsia"/>
        </w:rPr>
        <w:t>,</w:t>
      </w:r>
      <w:r w:rsidR="008B7D6B">
        <w:rPr>
          <w:rFonts w:hint="eastAsia"/>
        </w:rPr>
        <w:t>高齢者や障害者を含むすべての人々が</w:t>
      </w:r>
      <w:r w:rsidR="003B11C0">
        <w:rPr>
          <w:rFonts w:hint="eastAsia"/>
        </w:rPr>
        <w:t>,</w:t>
      </w:r>
      <w:r w:rsidR="008B7D6B">
        <w:rPr>
          <w:rFonts w:hint="eastAsia"/>
        </w:rPr>
        <w:t>姿勢にとらわれず</w:t>
      </w:r>
      <w:r w:rsidR="008B7D6B">
        <w:rPr>
          <w:rFonts w:hint="eastAsia"/>
        </w:rPr>
        <w:t>VR</w:t>
      </w:r>
      <w:r w:rsidR="008B7D6B">
        <w:rPr>
          <w:rFonts w:hint="eastAsia"/>
        </w:rPr>
        <w:t>を通じてコミュニケーションできる環境の実現に寄与することを期待する</w:t>
      </w:r>
      <w:r w:rsidR="003B11C0">
        <w:rPr>
          <w:rFonts w:hint="eastAsia"/>
        </w:rPr>
        <w:t>.</w:t>
      </w:r>
    </w:p>
    <w:p w14:paraId="24FDEBD8" w14:textId="1B87D16C" w:rsidR="00CF6339" w:rsidRPr="00FB1063" w:rsidDel="007E0CBC" w:rsidRDefault="00CF6339" w:rsidP="008B43A2">
      <w:pPr>
        <w:rPr>
          <w:del w:id="335" w:author="作成者"/>
          <w:rFonts w:ascii="Times New Roman" w:hAnsi="Times New Roman"/>
          <w:color w:val="000000" w:themeColor="text1"/>
          <w:sz w:val="20"/>
          <w:szCs w:val="20"/>
        </w:rPr>
      </w:pPr>
    </w:p>
    <w:p w14:paraId="7657A24C" w14:textId="126410CC" w:rsidR="003964D6" w:rsidRPr="00FB1063" w:rsidDel="007E0CBC" w:rsidRDefault="003964D6" w:rsidP="008462F6">
      <w:pPr>
        <w:rPr>
          <w:del w:id="336" w:author="作成者"/>
          <w:rFonts w:ascii="ＭＳ ゴシック" w:eastAsia="ＭＳ ゴシック" w:hAnsi="ＭＳ ゴシック"/>
          <w:b/>
          <w:color w:val="000000" w:themeColor="text1"/>
          <w:sz w:val="20"/>
          <w:szCs w:val="20"/>
        </w:rPr>
      </w:pPr>
      <w:del w:id="337" w:author="作成者">
        <w:r w:rsidRPr="00FB1063" w:rsidDel="007E0CBC">
          <w:rPr>
            <w:rFonts w:ascii="ＭＳ ゴシック" w:eastAsia="ＭＳ ゴシック" w:hAnsi="ＭＳ ゴシック" w:hint="eastAsia"/>
            <w:b/>
            <w:color w:val="000000" w:themeColor="text1"/>
            <w:sz w:val="20"/>
            <w:szCs w:val="20"/>
          </w:rPr>
          <w:delText>利益相反</w:delText>
        </w:r>
      </w:del>
    </w:p>
    <w:p w14:paraId="77473145" w14:textId="69551010" w:rsidR="00D03FB2" w:rsidDel="007E0CBC" w:rsidRDefault="00A21206" w:rsidP="008462F6">
      <w:pPr>
        <w:ind w:firstLineChars="100" w:firstLine="205"/>
        <w:rPr>
          <w:del w:id="338" w:author="作成者"/>
          <w:rFonts w:ascii="Times New Roman" w:hAnsi="Times New Roman"/>
          <w:color w:val="000000" w:themeColor="text1"/>
          <w:sz w:val="20"/>
          <w:szCs w:val="20"/>
        </w:rPr>
      </w:pPr>
      <w:del w:id="339" w:author="作成者">
        <w:r w:rsidDel="007E0CBC">
          <w:delText>本研究に関して</w:delText>
        </w:r>
        <w:r w:rsidDel="007E0CBC">
          <w:delText>,</w:delText>
        </w:r>
        <w:r w:rsidDel="007E0CBC">
          <w:delText>開示すべき利益相反関係はない</w:delText>
        </w:r>
        <w:r w:rsidDel="007E0CBC">
          <w:delText>.</w:delText>
        </w:r>
      </w:del>
    </w:p>
    <w:p w14:paraId="5C935AB2" w14:textId="77777777" w:rsidR="00184930" w:rsidRPr="00FB1063" w:rsidRDefault="00184930" w:rsidP="008462F6">
      <w:pPr>
        <w:ind w:firstLineChars="100" w:firstLine="195"/>
        <w:rPr>
          <w:rFonts w:ascii="Times New Roman" w:hAnsi="Times New Roman"/>
          <w:color w:val="000000" w:themeColor="text1"/>
          <w:sz w:val="20"/>
          <w:szCs w:val="20"/>
        </w:rPr>
      </w:pPr>
    </w:p>
    <w:p w14:paraId="2C71D521" w14:textId="77777777" w:rsidR="003964D6" w:rsidRPr="00FB1063" w:rsidRDefault="003964D6" w:rsidP="008462F6">
      <w:pPr>
        <w:rPr>
          <w:rFonts w:ascii="ＭＳ ゴシック" w:eastAsia="ＭＳ ゴシック" w:hAnsi="ＭＳ ゴシック"/>
          <w:b/>
          <w:color w:val="000000" w:themeColor="text1"/>
          <w:sz w:val="20"/>
          <w:szCs w:val="20"/>
        </w:rPr>
      </w:pPr>
      <w:commentRangeStart w:id="340"/>
      <w:r w:rsidRPr="00FB1063">
        <w:rPr>
          <w:rFonts w:ascii="ＭＳ ゴシック" w:eastAsia="ＭＳ ゴシック" w:hAnsi="ＭＳ ゴシック" w:hint="eastAsia"/>
          <w:b/>
          <w:color w:val="000000" w:themeColor="text1"/>
          <w:sz w:val="20"/>
          <w:szCs w:val="20"/>
        </w:rPr>
        <w:t>謝　辞</w:t>
      </w:r>
      <w:commentRangeEnd w:id="340"/>
      <w:r w:rsidR="007E0CBC">
        <w:rPr>
          <w:rStyle w:val="aff6"/>
        </w:rPr>
        <w:commentReference w:id="340"/>
      </w:r>
    </w:p>
    <w:p w14:paraId="739FEE70" w14:textId="74CEC3BE" w:rsidR="009068DF" w:rsidRDefault="00620DAC" w:rsidP="009068DF">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Pr="00620DAC">
        <w:rPr>
          <w:rFonts w:ascii="Times New Roman" w:hAnsi="Times New Roman"/>
          <w:color w:val="000000" w:themeColor="text1"/>
          <w:sz w:val="20"/>
          <w:szCs w:val="20"/>
        </w:rPr>
        <w:t>本研究の実施にあたり</w:t>
      </w:r>
      <w:r w:rsidR="003B5166">
        <w:rPr>
          <w:rFonts w:ascii="Times New Roman" w:hAnsi="Times New Roman"/>
          <w:color w:val="000000" w:themeColor="text1"/>
          <w:sz w:val="20"/>
          <w:szCs w:val="20"/>
        </w:rPr>
        <w:t>,</w:t>
      </w:r>
      <w:r w:rsidRPr="00620DAC">
        <w:rPr>
          <w:rFonts w:ascii="Times New Roman" w:hAnsi="Times New Roman"/>
          <w:color w:val="000000" w:themeColor="text1"/>
          <w:sz w:val="20"/>
          <w:szCs w:val="20"/>
        </w:rPr>
        <w:t>実験にご協力いただいた参加者の皆様に深く感謝申し上げます</w:t>
      </w:r>
      <w:r w:rsidR="003B5166">
        <w:rPr>
          <w:rFonts w:ascii="Times New Roman" w:hAnsi="Times New Roman"/>
          <w:color w:val="000000" w:themeColor="text1"/>
          <w:sz w:val="20"/>
          <w:szCs w:val="20"/>
        </w:rPr>
        <w:t>.</w:t>
      </w:r>
      <w:r w:rsidRPr="00620DAC">
        <w:rPr>
          <w:rFonts w:ascii="Times New Roman" w:hAnsi="Times New Roman"/>
          <w:color w:val="000000" w:themeColor="text1"/>
          <w:sz w:val="20"/>
          <w:szCs w:val="20"/>
        </w:rPr>
        <w:t>また</w:t>
      </w:r>
      <w:r w:rsidR="003B5166">
        <w:rPr>
          <w:rFonts w:ascii="Times New Roman" w:hAnsi="Times New Roman"/>
          <w:color w:val="000000" w:themeColor="text1"/>
          <w:sz w:val="20"/>
          <w:szCs w:val="20"/>
        </w:rPr>
        <w:t>,</w:t>
      </w:r>
      <w:del w:id="341" w:author="作成者">
        <w:r w:rsidRPr="00620DAC" w:rsidDel="007E0CBC">
          <w:rPr>
            <w:rFonts w:ascii="Times New Roman" w:hAnsi="Times New Roman"/>
            <w:color w:val="000000" w:themeColor="text1"/>
            <w:sz w:val="20"/>
            <w:szCs w:val="20"/>
          </w:rPr>
          <w:delText>研究環境を提供していただいた芝浦工業大学</w:delText>
        </w:r>
        <w:r w:rsidR="003B5166" w:rsidDel="007E0CBC">
          <w:rPr>
            <w:rFonts w:ascii="Times New Roman" w:hAnsi="Times New Roman"/>
            <w:color w:val="000000" w:themeColor="text1"/>
            <w:sz w:val="20"/>
            <w:szCs w:val="20"/>
          </w:rPr>
          <w:delText>,</w:delText>
        </w:r>
        <w:r w:rsidRPr="00620DAC" w:rsidDel="007E0CBC">
          <w:rPr>
            <w:rFonts w:ascii="Times New Roman" w:hAnsi="Times New Roman"/>
            <w:color w:val="000000" w:themeColor="text1"/>
            <w:sz w:val="20"/>
            <w:szCs w:val="20"/>
          </w:rPr>
          <w:delText>ならびに</w:delText>
        </w:r>
      </w:del>
      <w:r w:rsidRPr="00620DAC">
        <w:rPr>
          <w:rFonts w:ascii="Times New Roman" w:hAnsi="Times New Roman"/>
          <w:color w:val="000000" w:themeColor="text1"/>
          <w:sz w:val="20"/>
          <w:szCs w:val="20"/>
        </w:rPr>
        <w:t>有益なご助言をいただいた関係者の皆様に心より御礼申し上げます</w:t>
      </w:r>
      <w:r w:rsidR="003B5166">
        <w:rPr>
          <w:rFonts w:ascii="Times New Roman" w:hAnsi="Times New Roman"/>
          <w:color w:val="000000" w:themeColor="text1"/>
          <w:sz w:val="20"/>
          <w:szCs w:val="20"/>
        </w:rPr>
        <w:t>.</w:t>
      </w:r>
    </w:p>
    <w:p w14:paraId="64825C32" w14:textId="77777777" w:rsidR="00620DAC" w:rsidRDefault="00620DAC" w:rsidP="009068DF">
      <w:pPr>
        <w:rPr>
          <w:rFonts w:ascii="Times New Roman" w:hAnsi="Times New Roman"/>
          <w:color w:val="000000" w:themeColor="text1"/>
          <w:sz w:val="20"/>
          <w:szCs w:val="20"/>
        </w:rPr>
      </w:pPr>
    </w:p>
    <w:p w14:paraId="6AC9FFF9" w14:textId="77777777" w:rsidR="00D6710E" w:rsidRPr="0026359A" w:rsidRDefault="00D6710E" w:rsidP="00D6710E">
      <w:pPr>
        <w:rPr>
          <w:rFonts w:asciiTheme="majorEastAsia" w:eastAsiaTheme="majorEastAsia" w:hAnsiTheme="majorEastAsia"/>
          <w:b/>
          <w:color w:val="000000" w:themeColor="text1"/>
          <w:sz w:val="20"/>
          <w:szCs w:val="20"/>
        </w:rPr>
      </w:pPr>
      <w:r w:rsidRPr="0026359A">
        <w:rPr>
          <w:rFonts w:asciiTheme="majorEastAsia" w:eastAsiaTheme="majorEastAsia" w:hAnsiTheme="majorEastAsia" w:hint="eastAsia"/>
          <w:b/>
          <w:color w:val="000000" w:themeColor="text1"/>
          <w:sz w:val="20"/>
          <w:szCs w:val="20"/>
        </w:rPr>
        <w:t>著者貢献</w:t>
      </w:r>
    </w:p>
    <w:p w14:paraId="6BC06838" w14:textId="63E53B2C" w:rsidR="00186034" w:rsidRDefault="009F5FF3" w:rsidP="009F5FF3">
      <w:pPr>
        <w:rPr>
          <w:rFonts w:ascii="Times New Roman" w:hAnsi="Times New Roman"/>
          <w:color w:val="000000" w:themeColor="text1"/>
          <w:sz w:val="20"/>
          <w:szCs w:val="20"/>
        </w:rPr>
      </w:pPr>
      <w:commentRangeStart w:id="342"/>
      <w:r>
        <w:rPr>
          <w:rFonts w:ascii="Times New Roman" w:hAnsi="Times New Roman" w:hint="eastAsia"/>
          <w:color w:val="000000" w:themeColor="text1"/>
          <w:sz w:val="20"/>
          <w:szCs w:val="20"/>
        </w:rPr>
        <w:t xml:space="preserve">　</w:t>
      </w:r>
      <w:r w:rsidR="007E0CBC">
        <w:rPr>
          <w:rFonts w:ascii="Times New Roman" w:hAnsi="Times New Roman" w:hint="eastAsia"/>
          <w:b/>
          <w:bCs/>
          <w:color w:val="000000" w:themeColor="text1"/>
          <w:sz w:val="20"/>
          <w:szCs w:val="20"/>
        </w:rPr>
        <w:t>三嶋泰生</w:t>
      </w:r>
      <w:r w:rsidR="007E0CBC" w:rsidRPr="009F5FF3">
        <w:rPr>
          <w:rFonts w:ascii="Times New Roman" w:hAnsi="Times New Roman" w:hint="eastAsia"/>
          <w:color w:val="000000" w:themeColor="text1"/>
          <w:sz w:val="20"/>
          <w:szCs w:val="20"/>
        </w:rPr>
        <w:t>:</w:t>
      </w:r>
      <w:r w:rsidR="007E0CBC" w:rsidRPr="009F5FF3">
        <w:rPr>
          <w:rFonts w:ascii="Times New Roman" w:hAnsi="Times New Roman" w:hint="eastAsia"/>
          <w:color w:val="000000" w:themeColor="text1"/>
          <w:sz w:val="20"/>
          <w:szCs w:val="20"/>
        </w:rPr>
        <w:t>概念化</w:t>
      </w:r>
      <w:r w:rsidR="007E0CBC">
        <w:rPr>
          <w:rFonts w:ascii="Times New Roman" w:hAnsi="Times New Roman" w:hint="eastAsia"/>
          <w:color w:val="000000" w:themeColor="text1"/>
          <w:sz w:val="20"/>
          <w:szCs w:val="20"/>
        </w:rPr>
        <w:t>,</w:t>
      </w:r>
      <w:r w:rsidR="007E0CBC" w:rsidRPr="009F5FF3">
        <w:rPr>
          <w:rFonts w:ascii="Times New Roman" w:hAnsi="Times New Roman" w:hint="eastAsia"/>
          <w:color w:val="000000" w:themeColor="text1"/>
          <w:sz w:val="20"/>
          <w:szCs w:val="20"/>
        </w:rPr>
        <w:t>方法論</w:t>
      </w:r>
      <w:r w:rsidR="007E0CBC">
        <w:rPr>
          <w:rFonts w:ascii="Times New Roman" w:hAnsi="Times New Roman" w:hint="eastAsia"/>
          <w:color w:val="000000" w:themeColor="text1"/>
          <w:sz w:val="20"/>
          <w:szCs w:val="20"/>
        </w:rPr>
        <w:t>,</w:t>
      </w:r>
      <w:r w:rsidR="004214C0">
        <w:rPr>
          <w:rFonts w:ascii="Times New Roman" w:hAnsi="Times New Roman" w:hint="eastAsia"/>
          <w:color w:val="000000" w:themeColor="text1"/>
          <w:sz w:val="20"/>
          <w:szCs w:val="20"/>
        </w:rPr>
        <w:t>実験実施</w:t>
      </w:r>
      <w:r w:rsidR="004214C0">
        <w:rPr>
          <w:rFonts w:ascii="Times New Roman" w:hAnsi="Times New Roman" w:hint="eastAsia"/>
          <w:color w:val="000000" w:themeColor="text1"/>
          <w:sz w:val="20"/>
          <w:szCs w:val="20"/>
        </w:rPr>
        <w:t>,</w:t>
      </w:r>
      <w:r w:rsidR="00D9363C">
        <w:rPr>
          <w:rFonts w:ascii="Times New Roman" w:hAnsi="Times New Roman" w:hint="eastAsia"/>
          <w:color w:val="000000" w:themeColor="text1"/>
          <w:sz w:val="20"/>
          <w:szCs w:val="20"/>
        </w:rPr>
        <w:t>データ分析・整理，</w:t>
      </w:r>
      <w:r w:rsidR="007E0CBC">
        <w:rPr>
          <w:rFonts w:ascii="Times New Roman" w:hAnsi="Times New Roman" w:hint="eastAsia"/>
          <w:color w:val="000000" w:themeColor="text1"/>
          <w:sz w:val="20"/>
          <w:szCs w:val="20"/>
        </w:rPr>
        <w:t>執筆（原稿作成）</w:t>
      </w:r>
      <w:r w:rsidR="004214C0">
        <w:rPr>
          <w:rFonts w:ascii="Times New Roman" w:hAnsi="Times New Roman" w:hint="eastAsia"/>
          <w:color w:val="000000" w:themeColor="text1"/>
          <w:sz w:val="20"/>
          <w:szCs w:val="20"/>
        </w:rPr>
        <w:t>，</w:t>
      </w:r>
      <w:del w:id="343" w:author="作成者">
        <w:r w:rsidR="007E0CBC" w:rsidDel="004214C0">
          <w:rPr>
            <w:rFonts w:ascii="Times New Roman" w:hAnsi="Times New Roman" w:hint="eastAsia"/>
            <w:color w:val="000000" w:themeColor="text1"/>
            <w:sz w:val="20"/>
            <w:szCs w:val="20"/>
          </w:rPr>
          <w:delText>，</w:delText>
        </w:r>
      </w:del>
      <w:r w:rsidR="00D9363C">
        <w:rPr>
          <w:rFonts w:ascii="Times New Roman" w:hAnsi="Times New Roman" w:hint="eastAsia"/>
          <w:color w:val="000000" w:themeColor="text1"/>
          <w:sz w:val="20"/>
          <w:szCs w:val="20"/>
        </w:rPr>
        <w:t>執筆</w:t>
      </w:r>
      <w:r w:rsidR="00D9363C">
        <w:rPr>
          <w:rFonts w:ascii="Times New Roman" w:hAnsi="Times New Roman" w:hint="eastAsia"/>
          <w:color w:val="000000" w:themeColor="text1"/>
          <w:sz w:val="20"/>
          <w:szCs w:val="20"/>
        </w:rPr>
        <w:t>(</w:t>
      </w:r>
      <w:r w:rsidR="007E0CBC">
        <w:rPr>
          <w:rFonts w:ascii="Times New Roman" w:hAnsi="Times New Roman" w:hint="eastAsia"/>
          <w:color w:val="000000" w:themeColor="text1"/>
          <w:sz w:val="20"/>
          <w:szCs w:val="20"/>
        </w:rPr>
        <w:t>レビューおよび</w:t>
      </w:r>
      <w:r w:rsidR="00D9363C">
        <w:rPr>
          <w:rFonts w:ascii="Times New Roman" w:hAnsi="Times New Roman" w:hint="eastAsia"/>
          <w:color w:val="000000" w:themeColor="text1"/>
          <w:sz w:val="20"/>
          <w:szCs w:val="20"/>
        </w:rPr>
        <w:t>編集校正</w:t>
      </w:r>
      <w:r w:rsidR="00D9363C">
        <w:rPr>
          <w:rFonts w:ascii="Times New Roman" w:hAnsi="Times New Roman" w:hint="eastAsia"/>
          <w:color w:val="000000" w:themeColor="text1"/>
          <w:sz w:val="20"/>
          <w:szCs w:val="20"/>
        </w:rPr>
        <w:t>)</w:t>
      </w:r>
      <w:r w:rsidR="00D9363C">
        <w:rPr>
          <w:rFonts w:ascii="Times New Roman" w:hAnsi="Times New Roman" w:hint="eastAsia"/>
          <w:color w:val="000000" w:themeColor="text1"/>
          <w:sz w:val="20"/>
          <w:szCs w:val="20"/>
        </w:rPr>
        <w:t>，</w:t>
      </w:r>
      <w:r w:rsidRPr="00BE6E87">
        <w:rPr>
          <w:rFonts w:ascii="Times New Roman" w:hAnsi="Times New Roman" w:hint="eastAsia"/>
          <w:b/>
          <w:bCs/>
          <w:color w:val="000000" w:themeColor="text1"/>
          <w:sz w:val="20"/>
          <w:szCs w:val="20"/>
        </w:rPr>
        <w:t>梅澤幸太郎</w:t>
      </w:r>
      <w:r w:rsidRPr="009F5FF3">
        <w:rPr>
          <w:rFonts w:ascii="Times New Roman" w:hAnsi="Times New Roman" w:hint="eastAsia"/>
          <w:color w:val="000000" w:themeColor="text1"/>
          <w:sz w:val="20"/>
          <w:szCs w:val="20"/>
        </w:rPr>
        <w:t>:</w:t>
      </w:r>
      <w:r w:rsidRPr="009F5FF3">
        <w:rPr>
          <w:rFonts w:ascii="Times New Roman" w:hAnsi="Times New Roman" w:hint="eastAsia"/>
          <w:color w:val="000000" w:themeColor="text1"/>
          <w:sz w:val="20"/>
          <w:szCs w:val="20"/>
        </w:rPr>
        <w:t>概念化</w:t>
      </w:r>
      <w:r w:rsidR="003B5166">
        <w:rPr>
          <w:rFonts w:ascii="Times New Roman" w:hAnsi="Times New Roman" w:hint="eastAsia"/>
          <w:color w:val="000000" w:themeColor="text1"/>
          <w:sz w:val="20"/>
          <w:szCs w:val="20"/>
        </w:rPr>
        <w:t>,</w:t>
      </w:r>
      <w:r w:rsidRPr="009F5FF3">
        <w:rPr>
          <w:rFonts w:ascii="Times New Roman" w:hAnsi="Times New Roman" w:hint="eastAsia"/>
          <w:color w:val="000000" w:themeColor="text1"/>
          <w:sz w:val="20"/>
          <w:szCs w:val="20"/>
        </w:rPr>
        <w:t>方法論</w:t>
      </w:r>
      <w:r w:rsidR="003B5166">
        <w:rPr>
          <w:rFonts w:ascii="Times New Roman" w:hAnsi="Times New Roman" w:hint="eastAsia"/>
          <w:color w:val="000000" w:themeColor="text1"/>
          <w:sz w:val="20"/>
          <w:szCs w:val="20"/>
        </w:rPr>
        <w:t>,</w:t>
      </w:r>
      <w:r w:rsidRPr="009F5FF3">
        <w:rPr>
          <w:rFonts w:ascii="Times New Roman" w:hAnsi="Times New Roman" w:hint="eastAsia"/>
          <w:color w:val="000000" w:themeColor="text1"/>
          <w:sz w:val="20"/>
          <w:szCs w:val="20"/>
        </w:rPr>
        <w:t>執筆</w:t>
      </w:r>
      <w:r w:rsidRPr="009F5FF3">
        <w:rPr>
          <w:rFonts w:ascii="Times New Roman" w:hAnsi="Times New Roman" w:hint="eastAsia"/>
          <w:color w:val="000000" w:themeColor="text1"/>
          <w:sz w:val="20"/>
          <w:szCs w:val="20"/>
        </w:rPr>
        <w:t>(</w:t>
      </w:r>
      <w:r w:rsidRPr="009F5FF3">
        <w:rPr>
          <w:rFonts w:ascii="Times New Roman" w:hAnsi="Times New Roman" w:hint="eastAsia"/>
          <w:color w:val="000000" w:themeColor="text1"/>
          <w:sz w:val="20"/>
          <w:szCs w:val="20"/>
        </w:rPr>
        <w:t>レビューおよび編集校正</w:t>
      </w:r>
      <w:r w:rsidRPr="009F5FF3">
        <w:rPr>
          <w:rFonts w:ascii="Times New Roman" w:hAnsi="Times New Roman" w:hint="eastAsia"/>
          <w:color w:val="000000" w:themeColor="text1"/>
          <w:sz w:val="20"/>
          <w:szCs w:val="20"/>
        </w:rPr>
        <w:t>)</w:t>
      </w:r>
      <w:r w:rsidR="00FF781D">
        <w:rPr>
          <w:rFonts w:ascii="Times New Roman" w:hAnsi="Times New Roman"/>
          <w:color w:val="000000" w:themeColor="text1"/>
          <w:sz w:val="20"/>
          <w:szCs w:val="20"/>
        </w:rPr>
        <w:t xml:space="preserve">, </w:t>
      </w:r>
      <w:r w:rsidRPr="00BE6E87">
        <w:rPr>
          <w:rFonts w:ascii="Times New Roman" w:hAnsi="Times New Roman" w:hint="eastAsia"/>
          <w:b/>
          <w:bCs/>
          <w:color w:val="000000" w:themeColor="text1"/>
          <w:sz w:val="20"/>
          <w:szCs w:val="20"/>
        </w:rPr>
        <w:t>吉武良治</w:t>
      </w:r>
      <w:r w:rsidRPr="009F5FF3">
        <w:rPr>
          <w:rFonts w:ascii="Times New Roman" w:hAnsi="Times New Roman" w:hint="eastAsia"/>
          <w:color w:val="000000" w:themeColor="text1"/>
          <w:sz w:val="20"/>
          <w:szCs w:val="20"/>
        </w:rPr>
        <w:t>:</w:t>
      </w:r>
      <w:r w:rsidRPr="009F5FF3">
        <w:rPr>
          <w:rFonts w:ascii="Times New Roman" w:hAnsi="Times New Roman" w:hint="eastAsia"/>
          <w:color w:val="000000" w:themeColor="text1"/>
          <w:sz w:val="20"/>
          <w:szCs w:val="20"/>
        </w:rPr>
        <w:t>概念化</w:t>
      </w:r>
      <w:r w:rsidR="003B5166">
        <w:rPr>
          <w:rFonts w:ascii="Times New Roman" w:hAnsi="Times New Roman" w:hint="eastAsia"/>
          <w:color w:val="000000" w:themeColor="text1"/>
          <w:sz w:val="20"/>
          <w:szCs w:val="20"/>
        </w:rPr>
        <w:t>,</w:t>
      </w:r>
      <w:del w:id="344" w:author="作成者">
        <w:r w:rsidRPr="009F5FF3" w:rsidDel="00D9363C">
          <w:rPr>
            <w:rFonts w:ascii="Times New Roman" w:hAnsi="Times New Roman" w:hint="eastAsia"/>
            <w:color w:val="000000" w:themeColor="text1"/>
            <w:sz w:val="20"/>
            <w:szCs w:val="20"/>
          </w:rPr>
          <w:delText>資金獲得</w:delText>
        </w:r>
        <w:r w:rsidR="003B5166" w:rsidDel="00D9363C">
          <w:rPr>
            <w:rFonts w:ascii="Times New Roman" w:hAnsi="Times New Roman" w:hint="eastAsia"/>
            <w:color w:val="000000" w:themeColor="text1"/>
            <w:sz w:val="20"/>
            <w:szCs w:val="20"/>
          </w:rPr>
          <w:delText>,</w:delText>
        </w:r>
      </w:del>
      <w:r w:rsidRPr="009F5FF3">
        <w:rPr>
          <w:rFonts w:ascii="Times New Roman" w:hAnsi="Times New Roman" w:hint="eastAsia"/>
          <w:color w:val="000000" w:themeColor="text1"/>
          <w:sz w:val="20"/>
          <w:szCs w:val="20"/>
        </w:rPr>
        <w:t>方法論</w:t>
      </w:r>
      <w:r w:rsidR="003B5166">
        <w:rPr>
          <w:rFonts w:ascii="Times New Roman" w:hAnsi="Times New Roman" w:hint="eastAsia"/>
          <w:color w:val="000000" w:themeColor="text1"/>
          <w:sz w:val="20"/>
          <w:szCs w:val="20"/>
        </w:rPr>
        <w:t>,</w:t>
      </w:r>
      <w:r w:rsidRPr="009F5FF3">
        <w:rPr>
          <w:rFonts w:ascii="Times New Roman" w:hAnsi="Times New Roman" w:hint="eastAsia"/>
          <w:color w:val="000000" w:themeColor="text1"/>
          <w:sz w:val="20"/>
          <w:szCs w:val="20"/>
        </w:rPr>
        <w:t>指導</w:t>
      </w:r>
      <w:r w:rsidR="003B5166">
        <w:rPr>
          <w:rFonts w:ascii="Times New Roman" w:hAnsi="Times New Roman" w:hint="eastAsia"/>
          <w:color w:val="000000" w:themeColor="text1"/>
          <w:sz w:val="20"/>
          <w:szCs w:val="20"/>
        </w:rPr>
        <w:t>,</w:t>
      </w:r>
      <w:r w:rsidRPr="009F5FF3">
        <w:rPr>
          <w:rFonts w:ascii="Times New Roman" w:hAnsi="Times New Roman" w:hint="eastAsia"/>
          <w:color w:val="000000" w:themeColor="text1"/>
          <w:sz w:val="20"/>
          <w:szCs w:val="20"/>
        </w:rPr>
        <w:t>執筆</w:t>
      </w:r>
      <w:r w:rsidRPr="009F5FF3">
        <w:rPr>
          <w:rFonts w:ascii="Times New Roman" w:hAnsi="Times New Roman" w:hint="eastAsia"/>
          <w:color w:val="000000" w:themeColor="text1"/>
          <w:sz w:val="20"/>
          <w:szCs w:val="20"/>
        </w:rPr>
        <w:t>(</w:t>
      </w:r>
      <w:r w:rsidRPr="009F5FF3">
        <w:rPr>
          <w:rFonts w:ascii="Times New Roman" w:hAnsi="Times New Roman" w:hint="eastAsia"/>
          <w:color w:val="000000" w:themeColor="text1"/>
          <w:sz w:val="20"/>
          <w:szCs w:val="20"/>
        </w:rPr>
        <w:t>レビューおよび編集校正</w:t>
      </w:r>
      <w:r w:rsidRPr="009F5FF3">
        <w:rPr>
          <w:rFonts w:ascii="Times New Roman" w:hAnsi="Times New Roman" w:hint="eastAsia"/>
          <w:color w:val="000000" w:themeColor="text1"/>
          <w:sz w:val="20"/>
          <w:szCs w:val="20"/>
        </w:rPr>
        <w:t>)</w:t>
      </w:r>
      <w:commentRangeEnd w:id="342"/>
      <w:r w:rsidR="004214C0">
        <w:rPr>
          <w:rStyle w:val="aff6"/>
        </w:rPr>
        <w:commentReference w:id="342"/>
      </w:r>
    </w:p>
    <w:p w14:paraId="66495970" w14:textId="77777777" w:rsidR="000C2796" w:rsidRDefault="000C2796" w:rsidP="009F5FF3">
      <w:pPr>
        <w:rPr>
          <w:rFonts w:ascii="Times New Roman" w:hAnsi="Times New Roman"/>
          <w:color w:val="000000" w:themeColor="text1"/>
          <w:sz w:val="20"/>
          <w:szCs w:val="20"/>
        </w:rPr>
      </w:pPr>
    </w:p>
    <w:p w14:paraId="6C7E5F6B" w14:textId="77777777" w:rsidR="000C2796" w:rsidRPr="000C2796" w:rsidRDefault="000C2796" w:rsidP="000C2796">
      <w:pPr>
        <w:rPr>
          <w:rFonts w:asciiTheme="majorEastAsia" w:eastAsiaTheme="majorEastAsia" w:hAnsiTheme="majorEastAsia"/>
          <w:b/>
          <w:bCs/>
          <w:color w:val="000000" w:themeColor="text1"/>
          <w:sz w:val="20"/>
          <w:szCs w:val="20"/>
        </w:rPr>
      </w:pPr>
      <w:r w:rsidRPr="000C2796">
        <w:rPr>
          <w:rFonts w:asciiTheme="majorEastAsia" w:eastAsiaTheme="majorEastAsia" w:hAnsiTheme="majorEastAsia" w:hint="eastAsia"/>
          <w:b/>
          <w:bCs/>
          <w:color w:val="000000" w:themeColor="text1"/>
          <w:sz w:val="20"/>
          <w:szCs w:val="20"/>
        </w:rPr>
        <w:t>付　記</w:t>
      </w:r>
    </w:p>
    <w:p w14:paraId="3F450029" w14:textId="3C3B83F5" w:rsidR="000C2796" w:rsidRDefault="000C2796" w:rsidP="000C2796">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Pr="000C2796">
        <w:rPr>
          <w:rFonts w:ascii="Times New Roman" w:hAnsi="Times New Roman"/>
          <w:color w:val="000000" w:themeColor="text1"/>
          <w:sz w:val="20"/>
          <w:szCs w:val="20"/>
        </w:rPr>
        <w:t>本論文の内容の一部は</w:t>
      </w:r>
      <w:r w:rsidR="00EF68F8">
        <w:rPr>
          <w:rFonts w:ascii="Times New Roman" w:hAnsi="Times New Roman"/>
          <w:color w:val="000000" w:themeColor="text1"/>
          <w:sz w:val="20"/>
          <w:szCs w:val="20"/>
        </w:rPr>
        <w:t>,</w:t>
      </w:r>
      <w:r w:rsidR="00B90BA4" w:rsidRPr="00B90BA4">
        <w:rPr>
          <w:rFonts w:ascii="Times New Roman" w:hAnsi="Times New Roman"/>
          <w:color w:val="000000" w:themeColor="text1"/>
          <w:sz w:val="20"/>
          <w:szCs w:val="20"/>
        </w:rPr>
        <w:t>日本人間工学会関東支部第</w:t>
      </w:r>
      <w:r w:rsidR="00B90BA4" w:rsidRPr="00B90BA4">
        <w:rPr>
          <w:rFonts w:ascii="Times New Roman" w:hAnsi="Times New Roman"/>
          <w:color w:val="000000" w:themeColor="text1"/>
          <w:sz w:val="20"/>
          <w:szCs w:val="20"/>
        </w:rPr>
        <w:t>55</w:t>
      </w:r>
      <w:r w:rsidR="00B90BA4" w:rsidRPr="00B90BA4">
        <w:rPr>
          <w:rFonts w:ascii="Times New Roman" w:hAnsi="Times New Roman"/>
          <w:color w:val="000000" w:themeColor="text1"/>
          <w:sz w:val="20"/>
          <w:szCs w:val="20"/>
        </w:rPr>
        <w:t>回大会</w:t>
      </w:r>
      <w:r w:rsidR="00B90BA4">
        <w:rPr>
          <w:rFonts w:ascii="Times New Roman" w:hAnsi="Times New Roman" w:hint="eastAsia"/>
          <w:color w:val="000000" w:themeColor="text1"/>
          <w:sz w:val="20"/>
          <w:szCs w:val="20"/>
        </w:rPr>
        <w:t>・第</w:t>
      </w:r>
      <w:r w:rsidR="00B90BA4">
        <w:rPr>
          <w:rFonts w:ascii="Times New Roman" w:hAnsi="Times New Roman"/>
          <w:color w:val="000000" w:themeColor="text1"/>
          <w:sz w:val="20"/>
          <w:szCs w:val="20"/>
        </w:rPr>
        <w:t>31</w:t>
      </w:r>
      <w:r w:rsidR="00B90BA4">
        <w:rPr>
          <w:rFonts w:ascii="Times New Roman" w:hAnsi="Times New Roman" w:hint="eastAsia"/>
          <w:color w:val="000000" w:themeColor="text1"/>
          <w:sz w:val="20"/>
          <w:szCs w:val="20"/>
        </w:rPr>
        <w:t>回卒業研究発表会</w:t>
      </w:r>
      <w:r w:rsidRPr="000C2796">
        <w:rPr>
          <w:rFonts w:ascii="Times New Roman" w:hAnsi="Times New Roman"/>
          <w:color w:val="000000" w:themeColor="text1"/>
          <w:sz w:val="20"/>
          <w:szCs w:val="20"/>
        </w:rPr>
        <w:t>において発表した</w:t>
      </w:r>
      <w:r w:rsidR="00EF68F8">
        <w:rPr>
          <w:rFonts w:ascii="Times New Roman" w:hAnsi="Times New Roman"/>
          <w:color w:val="000000" w:themeColor="text1"/>
          <w:sz w:val="20"/>
          <w:szCs w:val="20"/>
        </w:rPr>
        <w:t>.</w:t>
      </w:r>
    </w:p>
    <w:p w14:paraId="1AF817A8" w14:textId="77777777" w:rsidR="00D40646" w:rsidDel="0021066E" w:rsidRDefault="00D40646" w:rsidP="000C2796">
      <w:pPr>
        <w:rPr>
          <w:del w:id="345" w:author="作成者"/>
          <w:rFonts w:ascii="Times New Roman" w:hAnsi="Times New Roman"/>
          <w:color w:val="000000" w:themeColor="text1"/>
          <w:sz w:val="20"/>
          <w:szCs w:val="20"/>
        </w:rPr>
      </w:pPr>
    </w:p>
    <w:p w14:paraId="61FFCB6D" w14:textId="77777777" w:rsidR="00E84B9C" w:rsidRPr="00FB1063" w:rsidRDefault="00E84B9C" w:rsidP="00E84B9C">
      <w:pPr>
        <w:rPr>
          <w:rFonts w:ascii="ＭＳ ゴシック" w:eastAsia="ＭＳ ゴシック" w:hAnsi="ＭＳ ゴシック"/>
          <w:b/>
          <w:color w:val="000000" w:themeColor="text1"/>
          <w:sz w:val="20"/>
          <w:szCs w:val="20"/>
        </w:rPr>
      </w:pPr>
      <w:r w:rsidRPr="00FB1063">
        <w:rPr>
          <w:rFonts w:ascii="ＭＳ ゴシック" w:eastAsia="ＭＳ ゴシック" w:hAnsi="ＭＳ ゴシック"/>
          <w:b/>
          <w:color w:val="000000" w:themeColor="text1"/>
          <w:sz w:val="20"/>
          <w:szCs w:val="20"/>
        </w:rPr>
        <w:t>文</w:t>
      </w:r>
      <w:r w:rsidRPr="00FB1063">
        <w:rPr>
          <w:rFonts w:ascii="ＭＳ ゴシック" w:eastAsia="ＭＳ ゴシック" w:hAnsi="ＭＳ ゴシック" w:hint="eastAsia"/>
          <w:b/>
          <w:color w:val="000000" w:themeColor="text1"/>
          <w:sz w:val="20"/>
          <w:szCs w:val="20"/>
        </w:rPr>
        <w:t xml:space="preserve">　</w:t>
      </w:r>
      <w:r w:rsidRPr="00FB1063">
        <w:rPr>
          <w:rFonts w:ascii="ＭＳ ゴシック" w:eastAsia="ＭＳ ゴシック" w:hAnsi="ＭＳ ゴシック"/>
          <w:b/>
          <w:color w:val="000000" w:themeColor="text1"/>
          <w:sz w:val="20"/>
          <w:szCs w:val="20"/>
        </w:rPr>
        <w:t>献</w:t>
      </w:r>
    </w:p>
    <w:p w14:paraId="7B974EA9" w14:textId="4D1EBAE0" w:rsidR="0066375C" w:rsidRPr="0066375C" w:rsidRDefault="0066375C" w:rsidP="0066375C">
      <w:pPr>
        <w:pStyle w:val="affa"/>
        <w:numPr>
          <w:ilvl w:val="0"/>
          <w:numId w:val="17"/>
        </w:numPr>
        <w:ind w:leftChars="0"/>
        <w:rPr>
          <w:rFonts w:ascii="Times New Roman" w:hAnsi="Times New Roman"/>
          <w:color w:val="000000" w:themeColor="text1"/>
          <w:sz w:val="20"/>
          <w:szCs w:val="20"/>
        </w:rPr>
      </w:pPr>
      <w:r w:rsidRPr="0066375C">
        <w:rPr>
          <w:rFonts w:ascii="Times New Roman" w:hAnsi="Times New Roman"/>
          <w:color w:val="000000" w:themeColor="text1"/>
          <w:sz w:val="20"/>
          <w:szCs w:val="20"/>
        </w:rPr>
        <w:t xml:space="preserve">VRChat Inc. VRChat. </w:t>
      </w:r>
      <w:hyperlink r:id="rId36" w:history="1">
        <w:r w:rsidRPr="00FD1FEC">
          <w:rPr>
            <w:rStyle w:val="a8"/>
            <w:rFonts w:ascii="Times New Roman" w:hAnsi="Times New Roman"/>
            <w:sz w:val="20"/>
            <w:szCs w:val="20"/>
          </w:rPr>
          <w:t>https://hello.vrchat.com/</w:t>
        </w:r>
      </w:hyperlink>
      <w:r w:rsidRPr="0066375C">
        <w:rPr>
          <w:rFonts w:ascii="Times New Roman" w:hAnsi="Times New Roman"/>
          <w:color w:val="000000" w:themeColor="text1"/>
          <w:sz w:val="20"/>
          <w:szCs w:val="20"/>
        </w:rPr>
        <w:t>, (</w:t>
      </w:r>
      <w:r>
        <w:rPr>
          <w:rFonts w:ascii="Times New Roman" w:hAnsi="Times New Roman" w:hint="eastAsia"/>
          <w:color w:val="000000" w:themeColor="text1"/>
          <w:sz w:val="20"/>
          <w:szCs w:val="20"/>
        </w:rPr>
        <w:t>参照</w:t>
      </w:r>
      <w:r w:rsidRPr="0066375C">
        <w:rPr>
          <w:rFonts w:ascii="Times New Roman" w:hAnsi="Times New Roman"/>
          <w:color w:val="000000" w:themeColor="text1"/>
          <w:sz w:val="20"/>
          <w:szCs w:val="20"/>
        </w:rPr>
        <w:t xml:space="preserve"> 202</w:t>
      </w:r>
      <w:r>
        <w:rPr>
          <w:rFonts w:ascii="Times New Roman" w:hAnsi="Times New Roman"/>
          <w:color w:val="000000" w:themeColor="text1"/>
          <w:sz w:val="20"/>
          <w:szCs w:val="20"/>
        </w:rPr>
        <w:t>5</w:t>
      </w:r>
      <w:r w:rsidRPr="0066375C">
        <w:rPr>
          <w:rFonts w:ascii="Times New Roman" w:hAnsi="Times New Roman"/>
          <w:color w:val="000000" w:themeColor="text1"/>
          <w:sz w:val="20"/>
          <w:szCs w:val="20"/>
        </w:rPr>
        <w:t>-</w:t>
      </w:r>
      <w:r>
        <w:rPr>
          <w:rFonts w:ascii="Times New Roman" w:hAnsi="Times New Roman"/>
          <w:color w:val="000000" w:themeColor="text1"/>
          <w:sz w:val="20"/>
          <w:szCs w:val="20"/>
        </w:rPr>
        <w:t>12</w:t>
      </w:r>
      <w:r w:rsidRPr="0066375C">
        <w:rPr>
          <w:rFonts w:ascii="Times New Roman" w:hAnsi="Times New Roman"/>
          <w:color w:val="000000" w:themeColor="text1"/>
          <w:sz w:val="20"/>
          <w:szCs w:val="20"/>
        </w:rPr>
        <w:t>-</w:t>
      </w:r>
      <w:r>
        <w:rPr>
          <w:rFonts w:ascii="Times New Roman" w:hAnsi="Times New Roman"/>
          <w:color w:val="000000" w:themeColor="text1"/>
          <w:sz w:val="20"/>
          <w:szCs w:val="20"/>
        </w:rPr>
        <w:t>27</w:t>
      </w:r>
      <w:r w:rsidRPr="0066375C">
        <w:rPr>
          <w:rFonts w:ascii="Times New Roman" w:hAnsi="Times New Roman"/>
          <w:color w:val="000000" w:themeColor="text1"/>
          <w:sz w:val="20"/>
          <w:szCs w:val="20"/>
        </w:rPr>
        <w:t>).</w:t>
      </w:r>
    </w:p>
    <w:p w14:paraId="2E08BAB9" w14:textId="35492AE2" w:rsidR="00A86476" w:rsidRDefault="00137E67" w:rsidP="00806123">
      <w:pPr>
        <w:widowControl/>
        <w:numPr>
          <w:ilvl w:val="0"/>
          <w:numId w:val="17"/>
        </w:numPr>
        <w:jc w:val="left"/>
        <w:rPr>
          <w:rFonts w:ascii="Times New Roman" w:hAnsi="Times New Roman"/>
          <w:color w:val="000000" w:themeColor="text1"/>
          <w:sz w:val="20"/>
          <w:szCs w:val="20"/>
        </w:rPr>
      </w:pPr>
      <w:r w:rsidRPr="00137E67">
        <w:rPr>
          <w:rFonts w:ascii="Times New Roman" w:hAnsi="Times New Roman"/>
          <w:color w:val="000000" w:themeColor="text1"/>
          <w:sz w:val="20"/>
          <w:szCs w:val="20"/>
        </w:rPr>
        <w:t>van Gemert, T.; Hornbæk, K.; et al. Towards a Bedder Future: A Study of Using Virtual Reality while Lying Down. CHI '23: Proceedings of the 2023 CHI Conference on Human Factors in Computing Systems. Hamburg, Germany, 2023-04-23/28,</w:t>
      </w:r>
      <w:r w:rsidR="001B3F73" w:rsidRPr="001B3F73">
        <w:t xml:space="preserve"> </w:t>
      </w:r>
      <w:r w:rsidR="001B3F73" w:rsidRPr="001B3F73">
        <w:rPr>
          <w:rFonts w:ascii="Times New Roman" w:hAnsi="Times New Roman"/>
          <w:color w:val="000000" w:themeColor="text1"/>
          <w:sz w:val="20"/>
          <w:szCs w:val="20"/>
        </w:rPr>
        <w:t xml:space="preserve">ACM, 2023, p. 1-18. </w:t>
      </w:r>
      <w:hyperlink r:id="rId37" w:history="1">
        <w:r w:rsidR="001B3F73" w:rsidRPr="00FD1FEC">
          <w:rPr>
            <w:rStyle w:val="a8"/>
            <w:rFonts w:ascii="Times New Roman" w:hAnsi="Times New Roman"/>
            <w:sz w:val="20"/>
            <w:szCs w:val="20"/>
          </w:rPr>
          <w:t>https://doi.org/10.1145/3544548.3580963</w:t>
        </w:r>
      </w:hyperlink>
      <w:r w:rsidR="00FD1FEC" w:rsidRPr="00A1051B">
        <w:rPr>
          <w:rFonts w:ascii="Times New Roman" w:hAnsi="Times New Roman"/>
          <w:color w:val="000000" w:themeColor="text1"/>
          <w:sz w:val="20"/>
          <w:szCs w:val="20"/>
        </w:rPr>
        <w:t>(</w:t>
      </w:r>
      <w:r w:rsidR="00FD1FEC" w:rsidRPr="00A1051B">
        <w:rPr>
          <w:rFonts w:ascii="Times New Roman" w:hAnsi="Times New Roman"/>
          <w:color w:val="000000" w:themeColor="text1"/>
          <w:sz w:val="20"/>
          <w:szCs w:val="20"/>
        </w:rPr>
        <w:t>参照</w:t>
      </w:r>
      <w:r w:rsidR="00FD1FEC" w:rsidRPr="00A1051B">
        <w:rPr>
          <w:rFonts w:ascii="Times New Roman" w:hAnsi="Times New Roman"/>
          <w:color w:val="000000" w:themeColor="text1"/>
          <w:sz w:val="20"/>
          <w:szCs w:val="20"/>
        </w:rPr>
        <w:t xml:space="preserve"> 202</w:t>
      </w:r>
      <w:r w:rsidR="00FD1FEC">
        <w:rPr>
          <w:rFonts w:ascii="Times New Roman" w:hAnsi="Times New Roman"/>
          <w:color w:val="000000" w:themeColor="text1"/>
          <w:sz w:val="20"/>
          <w:szCs w:val="20"/>
        </w:rPr>
        <w:t>5</w:t>
      </w:r>
      <w:r w:rsidR="00FD1FEC" w:rsidRPr="00A1051B">
        <w:rPr>
          <w:rFonts w:ascii="Times New Roman" w:hAnsi="Times New Roman"/>
          <w:color w:val="000000" w:themeColor="text1"/>
          <w:sz w:val="20"/>
          <w:szCs w:val="20"/>
        </w:rPr>
        <w:t>-</w:t>
      </w:r>
      <w:r w:rsidR="00FD1FEC">
        <w:rPr>
          <w:rFonts w:ascii="Times New Roman" w:hAnsi="Times New Roman"/>
          <w:color w:val="000000" w:themeColor="text1"/>
          <w:sz w:val="20"/>
          <w:szCs w:val="20"/>
        </w:rPr>
        <w:t>1</w:t>
      </w:r>
      <w:r w:rsidR="007426D5">
        <w:rPr>
          <w:rFonts w:ascii="Times New Roman" w:hAnsi="Times New Roman"/>
          <w:color w:val="000000" w:themeColor="text1"/>
          <w:sz w:val="20"/>
          <w:szCs w:val="20"/>
        </w:rPr>
        <w:t>0</w:t>
      </w:r>
      <w:r w:rsidR="00FD1FEC" w:rsidRPr="00A1051B">
        <w:rPr>
          <w:rFonts w:ascii="Times New Roman" w:hAnsi="Times New Roman"/>
          <w:color w:val="000000" w:themeColor="text1"/>
          <w:sz w:val="20"/>
          <w:szCs w:val="20"/>
        </w:rPr>
        <w:t>-</w:t>
      </w:r>
      <w:r w:rsidR="007426D5">
        <w:rPr>
          <w:rFonts w:ascii="Times New Roman" w:hAnsi="Times New Roman"/>
          <w:color w:val="000000" w:themeColor="text1"/>
          <w:sz w:val="20"/>
          <w:szCs w:val="20"/>
        </w:rPr>
        <w:t>17</w:t>
      </w:r>
      <w:r w:rsidR="00FD1FEC" w:rsidRPr="00A1051B">
        <w:rPr>
          <w:rFonts w:ascii="Times New Roman" w:hAnsi="Times New Roman"/>
          <w:color w:val="000000" w:themeColor="text1"/>
          <w:sz w:val="20"/>
          <w:szCs w:val="20"/>
        </w:rPr>
        <w:t>).</w:t>
      </w:r>
    </w:p>
    <w:p w14:paraId="0985B701" w14:textId="45737B0E" w:rsidR="0012688F" w:rsidRDefault="0012688F" w:rsidP="00806123">
      <w:pPr>
        <w:widowControl/>
        <w:numPr>
          <w:ilvl w:val="0"/>
          <w:numId w:val="17"/>
        </w:numPr>
        <w:jc w:val="left"/>
        <w:rPr>
          <w:rFonts w:ascii="Times New Roman" w:hAnsi="Times New Roman"/>
          <w:color w:val="000000" w:themeColor="text1"/>
          <w:sz w:val="20"/>
          <w:szCs w:val="20"/>
        </w:rPr>
      </w:pPr>
      <w:r w:rsidRPr="005978FD">
        <w:rPr>
          <w:rFonts w:ascii="Times New Roman" w:hAnsi="Times New Roman"/>
          <w:color w:val="000000" w:themeColor="text1"/>
          <w:sz w:val="20"/>
          <w:szCs w:val="20"/>
        </w:rPr>
        <w:t>ISO 9241-820:2024. Ergonomics of human-system interaction — Part 820: Ergonomic guidance on interactions in immersive environments, including augmented reality and virtual reality.</w:t>
      </w:r>
    </w:p>
    <w:p w14:paraId="12855DB2" w14:textId="2989464C" w:rsidR="00CF2F6B" w:rsidRPr="00CF2F6B" w:rsidRDefault="00CF2F6B" w:rsidP="00806123">
      <w:pPr>
        <w:widowControl/>
        <w:numPr>
          <w:ilvl w:val="0"/>
          <w:numId w:val="17"/>
        </w:numPr>
        <w:jc w:val="left"/>
        <w:rPr>
          <w:rFonts w:ascii="Times New Roman" w:hAnsi="Times New Roman"/>
          <w:color w:val="000000" w:themeColor="text1"/>
          <w:sz w:val="20"/>
          <w:szCs w:val="20"/>
        </w:rPr>
      </w:pPr>
      <w:r w:rsidRPr="00BA4AE9">
        <w:rPr>
          <w:rFonts w:ascii="Times New Roman" w:hAnsi="Times New Roman"/>
          <w:color w:val="000000" w:themeColor="text1"/>
          <w:sz w:val="20"/>
          <w:szCs w:val="20"/>
        </w:rPr>
        <w:t xml:space="preserve">Kourtesis, P.; Linnell, J.; et al. Cybersickness in Virtual Reality Questionnaire (CSQ-VR): A validation and comparison against SSQ and VRSQ. Virtual Worlds. 2023, 2(1), p. 16-35. </w:t>
      </w:r>
      <w:hyperlink r:id="rId38" w:history="1">
        <w:r w:rsidRPr="00676066">
          <w:rPr>
            <w:rStyle w:val="a8"/>
            <w:rFonts w:ascii="Times New Roman" w:hAnsi="Times New Roman"/>
            <w:sz w:val="20"/>
            <w:szCs w:val="20"/>
          </w:rPr>
          <w:t>https://doi.org/10.3390/virtualworlds2010002</w:t>
        </w:r>
      </w:hyperlink>
      <w:r w:rsidR="00676066" w:rsidRPr="00A1051B">
        <w:rPr>
          <w:rFonts w:ascii="Times New Roman" w:hAnsi="Times New Roman"/>
          <w:color w:val="000000" w:themeColor="text1"/>
          <w:sz w:val="20"/>
          <w:szCs w:val="20"/>
        </w:rPr>
        <w:t>, (</w:t>
      </w:r>
      <w:r w:rsidR="00676066" w:rsidRPr="00A1051B">
        <w:rPr>
          <w:rFonts w:ascii="Times New Roman" w:hAnsi="Times New Roman"/>
          <w:color w:val="000000" w:themeColor="text1"/>
          <w:sz w:val="20"/>
          <w:szCs w:val="20"/>
        </w:rPr>
        <w:t>参照</w:t>
      </w:r>
      <w:r w:rsidR="00676066" w:rsidRPr="00A1051B">
        <w:rPr>
          <w:rFonts w:ascii="Times New Roman" w:hAnsi="Times New Roman"/>
          <w:color w:val="000000" w:themeColor="text1"/>
          <w:sz w:val="20"/>
          <w:szCs w:val="20"/>
        </w:rPr>
        <w:t xml:space="preserve"> 202</w:t>
      </w:r>
      <w:r w:rsidR="00676066">
        <w:rPr>
          <w:rFonts w:ascii="Times New Roman" w:hAnsi="Times New Roman"/>
          <w:color w:val="000000" w:themeColor="text1"/>
          <w:sz w:val="20"/>
          <w:szCs w:val="20"/>
        </w:rPr>
        <w:t>5</w:t>
      </w:r>
      <w:r w:rsidR="00676066" w:rsidRPr="00A1051B">
        <w:rPr>
          <w:rFonts w:ascii="Times New Roman" w:hAnsi="Times New Roman"/>
          <w:color w:val="000000" w:themeColor="text1"/>
          <w:sz w:val="20"/>
          <w:szCs w:val="20"/>
        </w:rPr>
        <w:t>-</w:t>
      </w:r>
      <w:r w:rsidR="00676066">
        <w:rPr>
          <w:rFonts w:ascii="Times New Roman" w:hAnsi="Times New Roman"/>
          <w:color w:val="000000" w:themeColor="text1"/>
          <w:sz w:val="20"/>
          <w:szCs w:val="20"/>
        </w:rPr>
        <w:t>12</w:t>
      </w:r>
      <w:r w:rsidR="00676066" w:rsidRPr="00A1051B">
        <w:rPr>
          <w:rFonts w:ascii="Times New Roman" w:hAnsi="Times New Roman"/>
          <w:color w:val="000000" w:themeColor="text1"/>
          <w:sz w:val="20"/>
          <w:szCs w:val="20"/>
        </w:rPr>
        <w:t>-</w:t>
      </w:r>
      <w:r w:rsidR="00676066">
        <w:rPr>
          <w:rFonts w:ascii="Times New Roman" w:hAnsi="Times New Roman"/>
          <w:color w:val="000000" w:themeColor="text1"/>
          <w:sz w:val="20"/>
          <w:szCs w:val="20"/>
        </w:rPr>
        <w:t>25</w:t>
      </w:r>
      <w:r w:rsidR="00676066" w:rsidRPr="00A1051B">
        <w:rPr>
          <w:rFonts w:ascii="Times New Roman" w:hAnsi="Times New Roman"/>
          <w:color w:val="000000" w:themeColor="text1"/>
          <w:sz w:val="20"/>
          <w:szCs w:val="20"/>
        </w:rPr>
        <w:t>).</w:t>
      </w:r>
    </w:p>
    <w:p w14:paraId="40B3DAED" w14:textId="0A6B187B" w:rsidR="00057F9A" w:rsidRDefault="00057F9A" w:rsidP="00806123">
      <w:pPr>
        <w:widowControl/>
        <w:numPr>
          <w:ilvl w:val="0"/>
          <w:numId w:val="17"/>
        </w:numPr>
        <w:jc w:val="left"/>
        <w:rPr>
          <w:rFonts w:ascii="Times New Roman" w:hAnsi="Times New Roman"/>
          <w:color w:val="000000" w:themeColor="text1"/>
          <w:sz w:val="20"/>
          <w:szCs w:val="20"/>
        </w:rPr>
      </w:pPr>
      <w:r w:rsidRPr="004260EE">
        <w:rPr>
          <w:rFonts w:ascii="Times New Roman" w:hAnsi="Times New Roman"/>
          <w:color w:val="000000" w:themeColor="text1"/>
          <w:sz w:val="20"/>
          <w:szCs w:val="20"/>
        </w:rPr>
        <w:t>ISO/TS 9241-411:2012. Ergonomics of human-system interaction — Part 411: Evaluation methods for the design of physical input devices.</w:t>
      </w:r>
    </w:p>
    <w:p w14:paraId="3E453A7C" w14:textId="56AFE3A9" w:rsidR="005230D1" w:rsidRPr="005230D1" w:rsidRDefault="005230D1" w:rsidP="00806123">
      <w:pPr>
        <w:widowControl/>
        <w:numPr>
          <w:ilvl w:val="0"/>
          <w:numId w:val="17"/>
        </w:numPr>
        <w:jc w:val="left"/>
        <w:rPr>
          <w:rFonts w:ascii="Times New Roman" w:hAnsi="Times New Roman"/>
          <w:color w:val="000000" w:themeColor="text1"/>
          <w:sz w:val="20"/>
          <w:szCs w:val="20"/>
        </w:rPr>
      </w:pPr>
      <w:r w:rsidRPr="00A1051B">
        <w:rPr>
          <w:rFonts w:ascii="Times New Roman" w:hAnsi="Times New Roman"/>
          <w:color w:val="000000" w:themeColor="text1"/>
          <w:sz w:val="20"/>
          <w:szCs w:val="20"/>
        </w:rPr>
        <w:t xml:space="preserve">Anastasopoulos, D.; Bronstein, A.; Haslwanter, T.; Fetter, M.; Dichgans, J. The role of somatosensory input for the perception of verticality. Annals of the New York Academy of Sciences. 1999, 871(1), p. 379-383. </w:t>
      </w:r>
      <w:hyperlink r:id="rId39" w:history="1">
        <w:r w:rsidRPr="00CF119F">
          <w:rPr>
            <w:rStyle w:val="a8"/>
            <w:rFonts w:ascii="Times New Roman" w:hAnsi="Times New Roman"/>
            <w:sz w:val="20"/>
            <w:szCs w:val="20"/>
          </w:rPr>
          <w:t>https://doi.org/10.1111/j.1749-6632.1999.tb09199.x</w:t>
        </w:r>
      </w:hyperlink>
      <w:r w:rsidRPr="00A1051B">
        <w:rPr>
          <w:rFonts w:ascii="Times New Roman" w:hAnsi="Times New Roman"/>
          <w:color w:val="000000" w:themeColor="text1"/>
          <w:sz w:val="20"/>
          <w:szCs w:val="20"/>
        </w:rPr>
        <w:t>, (</w:t>
      </w:r>
      <w:r w:rsidRPr="00A1051B">
        <w:rPr>
          <w:rFonts w:ascii="Times New Roman" w:hAnsi="Times New Roman"/>
          <w:color w:val="000000" w:themeColor="text1"/>
          <w:sz w:val="20"/>
          <w:szCs w:val="20"/>
        </w:rPr>
        <w:t>参照</w:t>
      </w:r>
      <w:r w:rsidRPr="00A1051B">
        <w:rPr>
          <w:rFonts w:ascii="Times New Roman" w:hAnsi="Times New Roman"/>
          <w:color w:val="000000" w:themeColor="text1"/>
          <w:sz w:val="20"/>
          <w:szCs w:val="20"/>
        </w:rPr>
        <w:t xml:space="preserve"> 202</w:t>
      </w:r>
      <w:r w:rsidR="00962764">
        <w:rPr>
          <w:rFonts w:ascii="Times New Roman" w:hAnsi="Times New Roman"/>
          <w:color w:val="000000" w:themeColor="text1"/>
          <w:sz w:val="20"/>
          <w:szCs w:val="20"/>
        </w:rPr>
        <w:t>5</w:t>
      </w:r>
      <w:r w:rsidRPr="00A1051B">
        <w:rPr>
          <w:rFonts w:ascii="Times New Roman" w:hAnsi="Times New Roman"/>
          <w:color w:val="000000" w:themeColor="text1"/>
          <w:sz w:val="20"/>
          <w:szCs w:val="20"/>
        </w:rPr>
        <w:t>-</w:t>
      </w:r>
      <w:r w:rsidR="00962764">
        <w:rPr>
          <w:rFonts w:ascii="Times New Roman" w:hAnsi="Times New Roman"/>
          <w:color w:val="000000" w:themeColor="text1"/>
          <w:sz w:val="20"/>
          <w:szCs w:val="20"/>
        </w:rPr>
        <w:t>12</w:t>
      </w:r>
      <w:r w:rsidRPr="00A1051B">
        <w:rPr>
          <w:rFonts w:ascii="Times New Roman" w:hAnsi="Times New Roman"/>
          <w:color w:val="000000" w:themeColor="text1"/>
          <w:sz w:val="20"/>
          <w:szCs w:val="20"/>
        </w:rPr>
        <w:t>-</w:t>
      </w:r>
      <w:r w:rsidR="00962764">
        <w:rPr>
          <w:rFonts w:ascii="Times New Roman" w:hAnsi="Times New Roman"/>
          <w:color w:val="000000" w:themeColor="text1"/>
          <w:sz w:val="20"/>
          <w:szCs w:val="20"/>
        </w:rPr>
        <w:t>27</w:t>
      </w:r>
      <w:r w:rsidRPr="00A1051B">
        <w:rPr>
          <w:rFonts w:ascii="Times New Roman" w:hAnsi="Times New Roman"/>
          <w:color w:val="000000" w:themeColor="text1"/>
          <w:sz w:val="20"/>
          <w:szCs w:val="20"/>
        </w:rPr>
        <w:t>).</w:t>
      </w:r>
    </w:p>
    <w:p w14:paraId="79BABE86" w14:textId="12FB5CBD" w:rsidR="00BA4AE9" w:rsidRDefault="008D24F8" w:rsidP="00806123">
      <w:pPr>
        <w:widowControl/>
        <w:numPr>
          <w:ilvl w:val="0"/>
          <w:numId w:val="17"/>
        </w:numPr>
        <w:jc w:val="left"/>
        <w:rPr>
          <w:rFonts w:ascii="Times New Roman" w:hAnsi="Times New Roman"/>
          <w:color w:val="000000" w:themeColor="text1"/>
          <w:sz w:val="20"/>
          <w:szCs w:val="20"/>
        </w:rPr>
      </w:pPr>
      <w:r w:rsidRPr="008D24F8">
        <w:rPr>
          <w:rFonts w:ascii="Times New Roman" w:hAnsi="Times New Roman"/>
          <w:color w:val="000000" w:themeColor="text1"/>
          <w:sz w:val="20"/>
          <w:szCs w:val="20"/>
        </w:rPr>
        <w:t xml:space="preserve">Previc, F. H. Functional specialization in the lower and upper visual fields in humans: Its ecological origins and neurophysiological implications. Behavioral and Brain Sciences. 1990, 13(3), p. 519-575. </w:t>
      </w:r>
      <w:hyperlink r:id="rId40" w:history="1">
        <w:r w:rsidRPr="00A554C0">
          <w:rPr>
            <w:rStyle w:val="a8"/>
            <w:rFonts w:ascii="Times New Roman" w:hAnsi="Times New Roman"/>
            <w:sz w:val="20"/>
            <w:szCs w:val="20"/>
          </w:rPr>
          <w:t>https://doi.org/10.1017/S0140525X00080018</w:t>
        </w:r>
      </w:hyperlink>
      <w:r w:rsidR="00A554C0" w:rsidRPr="00A1051B">
        <w:rPr>
          <w:rFonts w:ascii="Times New Roman" w:hAnsi="Times New Roman"/>
          <w:color w:val="000000" w:themeColor="text1"/>
          <w:sz w:val="20"/>
          <w:szCs w:val="20"/>
        </w:rPr>
        <w:t>, (</w:t>
      </w:r>
      <w:r w:rsidR="00A554C0" w:rsidRPr="00A1051B">
        <w:rPr>
          <w:rFonts w:ascii="Times New Roman" w:hAnsi="Times New Roman"/>
          <w:color w:val="000000" w:themeColor="text1"/>
          <w:sz w:val="20"/>
          <w:szCs w:val="20"/>
        </w:rPr>
        <w:t>参照</w:t>
      </w:r>
      <w:r w:rsidR="00A554C0" w:rsidRPr="00A1051B">
        <w:rPr>
          <w:rFonts w:ascii="Times New Roman" w:hAnsi="Times New Roman"/>
          <w:color w:val="000000" w:themeColor="text1"/>
          <w:sz w:val="20"/>
          <w:szCs w:val="20"/>
        </w:rPr>
        <w:t xml:space="preserve"> 202</w:t>
      </w:r>
      <w:r w:rsidR="00A554C0">
        <w:rPr>
          <w:rFonts w:ascii="Times New Roman" w:hAnsi="Times New Roman"/>
          <w:color w:val="000000" w:themeColor="text1"/>
          <w:sz w:val="20"/>
          <w:szCs w:val="20"/>
        </w:rPr>
        <w:t>5</w:t>
      </w:r>
      <w:r w:rsidR="00A554C0" w:rsidRPr="00A1051B">
        <w:rPr>
          <w:rFonts w:ascii="Times New Roman" w:hAnsi="Times New Roman"/>
          <w:color w:val="000000" w:themeColor="text1"/>
          <w:sz w:val="20"/>
          <w:szCs w:val="20"/>
        </w:rPr>
        <w:t>-</w:t>
      </w:r>
      <w:r w:rsidR="00A554C0">
        <w:rPr>
          <w:rFonts w:ascii="Times New Roman" w:hAnsi="Times New Roman"/>
          <w:color w:val="000000" w:themeColor="text1"/>
          <w:sz w:val="20"/>
          <w:szCs w:val="20"/>
        </w:rPr>
        <w:t>12</w:t>
      </w:r>
      <w:r w:rsidR="00A554C0" w:rsidRPr="00A1051B">
        <w:rPr>
          <w:rFonts w:ascii="Times New Roman" w:hAnsi="Times New Roman"/>
          <w:color w:val="000000" w:themeColor="text1"/>
          <w:sz w:val="20"/>
          <w:szCs w:val="20"/>
        </w:rPr>
        <w:t>-</w:t>
      </w:r>
      <w:r w:rsidR="00A554C0">
        <w:rPr>
          <w:rFonts w:ascii="Times New Roman" w:hAnsi="Times New Roman"/>
          <w:color w:val="000000" w:themeColor="text1"/>
          <w:sz w:val="20"/>
          <w:szCs w:val="20"/>
        </w:rPr>
        <w:t>25</w:t>
      </w:r>
      <w:r w:rsidR="00A554C0" w:rsidRPr="00A1051B">
        <w:rPr>
          <w:rFonts w:ascii="Times New Roman" w:hAnsi="Times New Roman"/>
          <w:color w:val="000000" w:themeColor="text1"/>
          <w:sz w:val="20"/>
          <w:szCs w:val="20"/>
        </w:rPr>
        <w:t>).</w:t>
      </w:r>
    </w:p>
    <w:p w14:paraId="498BD7E2" w14:textId="5C32FC37" w:rsidR="005978FD" w:rsidRDefault="005B1014" w:rsidP="00806123">
      <w:pPr>
        <w:widowControl/>
        <w:numPr>
          <w:ilvl w:val="0"/>
          <w:numId w:val="17"/>
        </w:numPr>
        <w:jc w:val="left"/>
        <w:rPr>
          <w:rFonts w:ascii="Times New Roman" w:hAnsi="Times New Roman"/>
          <w:color w:val="000000" w:themeColor="text1"/>
          <w:sz w:val="20"/>
          <w:szCs w:val="20"/>
        </w:rPr>
      </w:pPr>
      <w:r w:rsidRPr="005B1014">
        <w:rPr>
          <w:rFonts w:ascii="Times New Roman" w:hAnsi="Times New Roman"/>
          <w:color w:val="000000" w:themeColor="text1"/>
          <w:sz w:val="20"/>
          <w:szCs w:val="20"/>
        </w:rPr>
        <w:t>ISO/TR 9241-380:2022. Ergonomics of human-system interaction — Part 380: Survey result of HMD (Head-Mounted Displays) characteristics related to human-system interaction.</w:t>
      </w:r>
    </w:p>
    <w:p w14:paraId="52603E93" w14:textId="68BE9425" w:rsidR="00C17368" w:rsidDel="003C7F78" w:rsidRDefault="00C17368" w:rsidP="00806123">
      <w:pPr>
        <w:widowControl/>
        <w:numPr>
          <w:ilvl w:val="0"/>
          <w:numId w:val="17"/>
        </w:numPr>
        <w:jc w:val="left"/>
        <w:rPr>
          <w:del w:id="346" w:author="作成者"/>
          <w:rFonts w:ascii="Times New Roman" w:hAnsi="Times New Roman"/>
          <w:color w:val="000000" w:themeColor="text1"/>
          <w:sz w:val="20"/>
          <w:szCs w:val="20"/>
        </w:rPr>
      </w:pPr>
      <w:r w:rsidRPr="00C17368">
        <w:rPr>
          <w:rFonts w:ascii="Times New Roman" w:hAnsi="Times New Roman"/>
          <w:color w:val="000000" w:themeColor="text1"/>
          <w:sz w:val="20"/>
          <w:szCs w:val="20"/>
        </w:rPr>
        <w:t xml:space="preserve">Meta Platforms. "Meta Quest Developer Hub". </w:t>
      </w:r>
      <w:hyperlink r:id="rId41" w:history="1">
        <w:r w:rsidRPr="00A554C0">
          <w:rPr>
            <w:rStyle w:val="a8"/>
            <w:rFonts w:ascii="Times New Roman" w:hAnsi="Times New Roman"/>
            <w:sz w:val="20"/>
            <w:szCs w:val="20"/>
          </w:rPr>
          <w:t>https://developers.meta.com/horizon/documentation/unity/ts-mqdh/</w:t>
        </w:r>
      </w:hyperlink>
      <w:r w:rsidRPr="00C17368">
        <w:rPr>
          <w:rFonts w:ascii="Times New Roman" w:hAnsi="Times New Roman"/>
          <w:color w:val="000000" w:themeColor="text1"/>
          <w:sz w:val="20"/>
          <w:szCs w:val="20"/>
        </w:rPr>
        <w:t>, (</w:t>
      </w:r>
      <w:r w:rsidRPr="00C17368">
        <w:rPr>
          <w:rFonts w:ascii="Times New Roman" w:hAnsi="Times New Roman"/>
          <w:color w:val="000000" w:themeColor="text1"/>
          <w:sz w:val="20"/>
          <w:szCs w:val="20"/>
        </w:rPr>
        <w:t>参照</w:t>
      </w:r>
      <w:r w:rsidRPr="00C17368">
        <w:rPr>
          <w:rFonts w:ascii="Times New Roman" w:hAnsi="Times New Roman"/>
          <w:color w:val="000000" w:themeColor="text1"/>
          <w:sz w:val="20"/>
          <w:szCs w:val="20"/>
        </w:rPr>
        <w:t xml:space="preserve"> 2025-12-24).</w:t>
      </w:r>
    </w:p>
    <w:p w14:paraId="30125234" w14:textId="4E4797C9" w:rsidR="00C17368" w:rsidRPr="003C7F78" w:rsidRDefault="00C17368" w:rsidP="003C7F78">
      <w:pPr>
        <w:widowControl/>
        <w:numPr>
          <w:ilvl w:val="0"/>
          <w:numId w:val="17"/>
        </w:numPr>
        <w:jc w:val="left"/>
        <w:rPr>
          <w:rFonts w:ascii="Times New Roman" w:hAnsi="Times New Roman"/>
          <w:color w:val="000000" w:themeColor="text1"/>
          <w:sz w:val="20"/>
          <w:szCs w:val="20"/>
        </w:rPr>
      </w:pPr>
      <w:del w:id="347" w:author="作成者">
        <w:r w:rsidRPr="003C7F78" w:rsidDel="003C7F78">
          <w:rPr>
            <w:rFonts w:ascii="Times New Roman" w:hAnsi="Times New Roman"/>
            <w:color w:val="000000" w:themeColor="text1"/>
            <w:sz w:val="20"/>
            <w:szCs w:val="20"/>
          </w:rPr>
          <w:delText xml:space="preserve">Apple. "Designing for visionOS – Human Interface Guidelines". </w:delText>
        </w:r>
        <w:r w:rsidR="00A554C0" w:rsidDel="003C7F78">
          <w:fldChar w:fldCharType="begin"/>
        </w:r>
        <w:r w:rsidR="00A554C0" w:rsidDel="003C7F78">
          <w:delInstrText>HYPERLINK "https://developer.apple.com/design/human-interface-guidelines/designing-for-visionos/"</w:delInstrText>
        </w:r>
        <w:r w:rsidR="00A554C0" w:rsidDel="003C7F78">
          <w:fldChar w:fldCharType="separate"/>
        </w:r>
        <w:r w:rsidR="00A554C0" w:rsidRPr="003C7F78" w:rsidDel="003C7F78">
          <w:rPr>
            <w:rStyle w:val="a8"/>
            <w:rFonts w:ascii="Times New Roman" w:hAnsi="Times New Roman"/>
            <w:sz w:val="20"/>
            <w:szCs w:val="20"/>
          </w:rPr>
          <w:delText>https://developer.apple.com/design/human-interface-guidelines/designing-for-visionos/</w:delText>
        </w:r>
        <w:r w:rsidR="00A554C0" w:rsidDel="003C7F78">
          <w:fldChar w:fldCharType="end"/>
        </w:r>
        <w:r w:rsidRPr="003C7F78" w:rsidDel="003C7F78">
          <w:rPr>
            <w:rFonts w:ascii="Times New Roman" w:hAnsi="Times New Roman"/>
            <w:color w:val="000000" w:themeColor="text1"/>
            <w:sz w:val="20"/>
            <w:szCs w:val="20"/>
          </w:rPr>
          <w:delText>, (</w:delText>
        </w:r>
        <w:r w:rsidRPr="003C7F78" w:rsidDel="003C7F78">
          <w:rPr>
            <w:rFonts w:ascii="Times New Roman" w:hAnsi="Times New Roman"/>
            <w:color w:val="000000" w:themeColor="text1"/>
            <w:sz w:val="20"/>
            <w:szCs w:val="20"/>
          </w:rPr>
          <w:delText>参照</w:delText>
        </w:r>
        <w:r w:rsidRPr="003C7F78" w:rsidDel="003C7F78">
          <w:rPr>
            <w:rFonts w:ascii="Times New Roman" w:hAnsi="Times New Roman"/>
            <w:color w:val="000000" w:themeColor="text1"/>
            <w:sz w:val="20"/>
            <w:szCs w:val="20"/>
          </w:rPr>
          <w:delText xml:space="preserve"> 2025-12-24).</w:delText>
        </w:r>
      </w:del>
    </w:p>
    <w:sectPr w:rsidR="00C17368" w:rsidRPr="003C7F78" w:rsidSect="0020476A">
      <w:type w:val="continuous"/>
      <w:pgSz w:w="11906" w:h="16838" w:code="9"/>
      <w:pgMar w:top="1701" w:right="907" w:bottom="1701" w:left="907" w:header="851" w:footer="680" w:gutter="0"/>
      <w:lnNumType w:countBy="1"/>
      <w:cols w:num="2" w:space="824"/>
      <w:docGrid w:type="linesAndChars" w:linePitch="291" w:charSpace="-93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作成者" w:initials="A">
    <w:p w14:paraId="5909A4F4" w14:textId="3CBEA4FA" w:rsidR="00806123" w:rsidRDefault="00806123">
      <w:pPr>
        <w:pStyle w:val="a9"/>
      </w:pPr>
      <w:r>
        <w:rPr>
          <w:rStyle w:val="aff6"/>
        </w:rPr>
        <w:annotationRef/>
      </w:r>
      <w:r>
        <w:rPr>
          <w:rFonts w:hint="eastAsia"/>
        </w:rPr>
        <w:t>吉武研の標準としては、「ユーザーインターフェイス」という表記を使用しているのですが、今回は「ユーザインターフェイス」でいかがでしょうか？　「ユーザー」単体の場合は、「ユーザ」ではなく、「ユーザー」がよいです。</w:t>
      </w:r>
      <w:r>
        <w:rPr>
          <w:rFonts w:hint="eastAsia"/>
        </w:rPr>
        <w:t>JIS</w:t>
      </w:r>
      <w:r>
        <w:rPr>
          <w:rFonts w:hint="eastAsia"/>
        </w:rPr>
        <w:t>では「インタフェース」を使うことが多いのですが、新聞などでも使用されている「インター・・・」と長音をつけるのがよいと思っています。</w:t>
      </w:r>
    </w:p>
  </w:comment>
  <w:comment w:id="2" w:author="作成者" w:initials="A">
    <w:p w14:paraId="44D59E27" w14:textId="77777777" w:rsidR="00DB0A98" w:rsidRDefault="00DB0A98" w:rsidP="00DB0A98">
      <w:pPr>
        <w:jc w:val="left"/>
      </w:pPr>
      <w:r>
        <w:rPr>
          <w:rStyle w:val="aff6"/>
        </w:rPr>
        <w:annotationRef/>
      </w:r>
      <w:r>
        <w:rPr>
          <w:rFonts w:hint="eastAsia"/>
        </w:rPr>
        <w:t>ユーザインターフェイスで統一させていただこうと思います</w:t>
      </w:r>
    </w:p>
  </w:comment>
  <w:comment w:id="3" w:author="作成者" w:initials="A">
    <w:p w14:paraId="28E0C9D1" w14:textId="6FFBA1A9" w:rsidR="00806123" w:rsidRDefault="00806123">
      <w:pPr>
        <w:pStyle w:val="a9"/>
      </w:pPr>
      <w:r>
        <w:rPr>
          <w:rStyle w:val="aff6"/>
        </w:rPr>
        <w:annotationRef/>
      </w:r>
      <w:r>
        <w:rPr>
          <w:rFonts w:hint="eastAsia"/>
        </w:rPr>
        <w:t>存在しないと断定はできないので、それに準じた表現がよいですね。</w:t>
      </w:r>
    </w:p>
  </w:comment>
  <w:comment w:id="4" w:author="作成者" w:initials="A">
    <w:p w14:paraId="359C2634" w14:textId="78ECB56A" w:rsidR="00806123" w:rsidRDefault="00806123">
      <w:pPr>
        <w:pStyle w:val="a9"/>
      </w:pPr>
      <w:r>
        <w:rPr>
          <w:rStyle w:val="aff6"/>
        </w:rPr>
        <w:annotationRef/>
      </w:r>
      <w:r>
        <w:rPr>
          <w:rFonts w:hint="eastAsia"/>
        </w:rPr>
        <w:t>図表は、英語のキャプションも入れます。すべての図表にこの図のように</w:t>
      </w:r>
      <w:r>
        <w:rPr>
          <w:rFonts w:hint="eastAsia"/>
        </w:rPr>
        <w:t>F</w:t>
      </w:r>
      <w:r>
        <w:t>ig.1, Table 1</w:t>
      </w:r>
      <w:r>
        <w:rPr>
          <w:rFonts w:hint="eastAsia"/>
        </w:rPr>
        <w:t>などのように英語のキャプションをいれましょう。</w:t>
      </w:r>
    </w:p>
  </w:comment>
  <w:comment w:id="16" w:author="作成者" w:initials="A">
    <w:p w14:paraId="3E6BB7FB" w14:textId="34DB2856" w:rsidR="00806123" w:rsidRDefault="00806123">
      <w:pPr>
        <w:pStyle w:val="a9"/>
      </w:pPr>
      <w:r>
        <w:rPr>
          <w:rStyle w:val="aff6"/>
        </w:rPr>
        <w:annotationRef/>
      </w:r>
      <w:r>
        <w:rPr>
          <w:rFonts w:hint="eastAsia"/>
        </w:rPr>
        <w:t>表のキャプションは表の上方ですね。</w:t>
      </w:r>
    </w:p>
    <w:p w14:paraId="2C5EA3E3" w14:textId="3596C59A" w:rsidR="00806123" w:rsidRDefault="00806123">
      <w:pPr>
        <w:pStyle w:val="a9"/>
      </w:pPr>
      <w:r>
        <w:rPr>
          <w:rFonts w:hint="eastAsia"/>
        </w:rPr>
        <w:t>今回はこの形の挿入でも</w:t>
      </w:r>
      <w:r>
        <w:rPr>
          <w:rFonts w:hint="eastAsia"/>
        </w:rPr>
        <w:t>OK</w:t>
      </w:r>
      <w:r>
        <w:rPr>
          <w:rFonts w:hint="eastAsia"/>
        </w:rPr>
        <w:t>ですが、表も図と同じように別途作成して、挿入する方がよいと思います。図表のフォントは本文よりも少し小さくてもよいですが、きちんと読めるようにしましょう。</w:t>
      </w:r>
    </w:p>
    <w:p w14:paraId="74277F02" w14:textId="6A9E2E7A" w:rsidR="00806123" w:rsidRDefault="00806123">
      <w:pPr>
        <w:pStyle w:val="a9"/>
      </w:pPr>
      <w:r>
        <w:rPr>
          <w:rFonts w:hint="eastAsia"/>
        </w:rPr>
        <w:t>このあとの図表のキャプションに英語表記もいれておいてください。</w:t>
      </w:r>
    </w:p>
  </w:comment>
  <w:comment w:id="17" w:author="作成者" w:initials="A">
    <w:p w14:paraId="454610E9" w14:textId="77777777" w:rsidR="00910516" w:rsidRDefault="00910516" w:rsidP="00910516">
      <w:pPr>
        <w:jc w:val="left"/>
      </w:pPr>
      <w:r>
        <w:rPr>
          <w:rStyle w:val="aff6"/>
        </w:rPr>
        <w:annotationRef/>
      </w:r>
      <w:r>
        <w:rPr>
          <w:rFonts w:hint="eastAsia"/>
        </w:rPr>
        <w:t>今回はこの形式で継続したいと思います。英語キャプションを追加しました。</w:t>
      </w:r>
    </w:p>
  </w:comment>
  <w:comment w:id="87" w:author="作成者" w:initials="A">
    <w:p w14:paraId="6C9F104F" w14:textId="2B1796D9" w:rsidR="0079392B" w:rsidRDefault="0079392B">
      <w:pPr>
        <w:pStyle w:val="a9"/>
      </w:pPr>
      <w:r>
        <w:rPr>
          <w:rStyle w:val="aff6"/>
        </w:rPr>
        <w:annotationRef/>
      </w:r>
      <w:r>
        <w:rPr>
          <w:rFonts w:hint="eastAsia"/>
        </w:rPr>
        <w:t>すべての数字は、有効数字を意識しましょう。小数点以下、いくつまでを表記すべきか、確認し、同じデータについては、統一した桁数で表記するようにしましょう。</w:t>
      </w:r>
    </w:p>
  </w:comment>
  <w:comment w:id="88" w:author="作成者" w:initials="A">
    <w:p w14:paraId="6B08F1F1" w14:textId="77777777" w:rsidR="00910516" w:rsidRDefault="00910516" w:rsidP="00910516">
      <w:pPr>
        <w:jc w:val="left"/>
      </w:pPr>
      <w:r>
        <w:rPr>
          <w:rStyle w:val="aff6"/>
        </w:rPr>
        <w:annotationRef/>
      </w:r>
      <w:r>
        <w:rPr>
          <w:rFonts w:hint="eastAsia"/>
        </w:rPr>
        <w:t>小数点第</w:t>
      </w:r>
      <w:r>
        <w:t>2</w:t>
      </w:r>
      <w:r>
        <w:rPr>
          <w:rFonts w:hint="eastAsia"/>
        </w:rPr>
        <w:t>位までで統一しました。統一も行っております。</w:t>
      </w:r>
    </w:p>
  </w:comment>
  <w:comment w:id="94" w:author="作成者" w:initials="A">
    <w:p w14:paraId="64CC9F68" w14:textId="0CDE4B0E" w:rsidR="00806123" w:rsidRDefault="00806123">
      <w:pPr>
        <w:pStyle w:val="a9"/>
      </w:pPr>
      <w:r>
        <w:rPr>
          <w:rStyle w:val="aff6"/>
        </w:rPr>
        <w:annotationRef/>
      </w:r>
      <w:r>
        <w:rPr>
          <w:rFonts w:hint="eastAsia"/>
        </w:rPr>
        <w:t>図表に色をつかってもよいですが、雑誌ではモノクロで印刷されますのでそれを想定して使用してください。一般に色だけでの区別は</w:t>
      </w:r>
      <w:r>
        <w:rPr>
          <w:rFonts w:hint="eastAsia"/>
        </w:rPr>
        <w:t>NG</w:t>
      </w:r>
      <w:r>
        <w:rPr>
          <w:rFonts w:hint="eastAsia"/>
        </w:rPr>
        <w:t>で、塗りのパターンなどを変えることが多いです。</w:t>
      </w:r>
    </w:p>
  </w:comment>
  <w:comment w:id="98" w:author="作成者" w:initials="A">
    <w:p w14:paraId="00328912" w14:textId="7117B4EF" w:rsidR="00806123" w:rsidRDefault="00806123">
      <w:pPr>
        <w:pStyle w:val="a9"/>
      </w:pPr>
      <w:r>
        <w:rPr>
          <w:rStyle w:val="aff6"/>
        </w:rPr>
        <w:annotationRef/>
      </w:r>
      <w:r>
        <w:rPr>
          <w:rFonts w:hint="eastAsia"/>
        </w:rPr>
        <w:t>図</w:t>
      </w:r>
      <w:r>
        <w:rPr>
          <w:rFonts w:hint="eastAsia"/>
        </w:rPr>
        <w:t>4</w:t>
      </w:r>
      <w:r>
        <w:rPr>
          <w:rFonts w:hint="eastAsia"/>
        </w:rPr>
        <w:t>～</w:t>
      </w:r>
      <w:r>
        <w:rPr>
          <w:rFonts w:hint="eastAsia"/>
        </w:rPr>
        <w:t>6</w:t>
      </w:r>
      <w:r>
        <w:rPr>
          <w:rFonts w:hint="eastAsia"/>
        </w:rPr>
        <w:t>の色、グラデーションもモノクロの場合で大丈夫かを確認してください。背景色が薄いほど反応時間が遅延、濃いほど反応時間が速いようなるのかと思いますが、直感的には逆の方がわかりやすいようにおもいました（白いほど読みやすく、暗いほど読みにくいというメタファからですが…）。</w:t>
      </w:r>
    </w:p>
    <w:p w14:paraId="35851CE7" w14:textId="0627B806" w:rsidR="00806123" w:rsidRDefault="00806123">
      <w:pPr>
        <w:pStyle w:val="a9"/>
      </w:pPr>
      <w:r>
        <w:rPr>
          <w:rFonts w:hint="eastAsia"/>
        </w:rPr>
        <w:t>図</w:t>
      </w:r>
      <w:r>
        <w:rPr>
          <w:rFonts w:hint="eastAsia"/>
        </w:rPr>
        <w:t>2</w:t>
      </w:r>
      <w:r>
        <w:rPr>
          <w:rFonts w:hint="eastAsia"/>
        </w:rPr>
        <w:t>では左右が丸くなっていたと思います。視距離が一定を示したかったのだと思いますが、上下は一定ではないですよね。図</w:t>
      </w:r>
      <w:r>
        <w:rPr>
          <w:rFonts w:hint="eastAsia"/>
        </w:rPr>
        <w:t>2</w:t>
      </w:r>
      <w:r>
        <w:rPr>
          <w:rFonts w:hint="eastAsia"/>
        </w:rPr>
        <w:t>もこの図に合わせた方がわかりやすいと思いました。視距離のことは</w:t>
      </w:r>
      <w:r>
        <w:rPr>
          <w:rFonts w:hint="eastAsia"/>
        </w:rPr>
        <w:t>1</w:t>
      </w:r>
      <w:r>
        <w:t>.5</w:t>
      </w:r>
      <w:r>
        <w:rPr>
          <w:rFonts w:hint="eastAsia"/>
        </w:rPr>
        <w:t>m</w:t>
      </w:r>
      <w:r>
        <w:rPr>
          <w:rFonts w:hint="eastAsia"/>
        </w:rPr>
        <w:t>で統一したと書かれているわけですから、図</w:t>
      </w:r>
      <w:r>
        <w:rPr>
          <w:rFonts w:hint="eastAsia"/>
        </w:rPr>
        <w:t>2</w:t>
      </w:r>
      <w:r>
        <w:rPr>
          <w:rFonts w:hint="eastAsia"/>
        </w:rPr>
        <w:t>も十文字にしておいて、正面が真ん中で上下、左右に直線の方がよいように思いました。</w:t>
      </w:r>
    </w:p>
  </w:comment>
  <w:comment w:id="148" w:author="作成者" w:initials="A">
    <w:p w14:paraId="44FBFE57" w14:textId="7EDC29FA" w:rsidR="004478A6" w:rsidRDefault="004478A6">
      <w:pPr>
        <w:pStyle w:val="a9"/>
      </w:pPr>
      <w:r>
        <w:rPr>
          <w:rStyle w:val="aff6"/>
        </w:rPr>
        <w:annotationRef/>
      </w:r>
      <w:r>
        <w:rPr>
          <w:rFonts w:hint="eastAsia"/>
        </w:rPr>
        <w:t>他はアルファベットで表記されていたように思います。カタカナ、アルファベットのどちらでもよいですが、すべて統一しましょう。</w:t>
      </w:r>
    </w:p>
  </w:comment>
  <w:comment w:id="149" w:author="作成者" w:initials="A">
    <w:p w14:paraId="3BE668B9" w14:textId="77777777" w:rsidR="0093275A" w:rsidRDefault="0093275A" w:rsidP="0093275A">
      <w:pPr>
        <w:jc w:val="left"/>
      </w:pPr>
      <w:r>
        <w:rPr>
          <w:rStyle w:val="aff6"/>
        </w:rPr>
        <w:annotationRef/>
      </w:r>
      <w:r>
        <w:rPr>
          <w:rFonts w:hint="eastAsia"/>
        </w:rPr>
        <w:t>アルファベットで統一させていただきたいと思います</w:t>
      </w:r>
    </w:p>
  </w:comment>
  <w:comment w:id="154" w:author="作成者" w:initials="A">
    <w:p w14:paraId="6C0D0307" w14:textId="344C243A" w:rsidR="004478A6" w:rsidRDefault="004478A6">
      <w:pPr>
        <w:pStyle w:val="a9"/>
      </w:pPr>
      <w:r>
        <w:rPr>
          <w:rStyle w:val="aff6"/>
        </w:rPr>
        <w:annotationRef/>
      </w:r>
      <w:r>
        <w:rPr>
          <w:rFonts w:hint="eastAsia"/>
        </w:rPr>
        <w:t>仰臥位条件で</w:t>
      </w:r>
      <w:r>
        <w:rPr>
          <w:rFonts w:hint="eastAsia"/>
        </w:rPr>
        <w:t>2</w:t>
      </w:r>
      <w:r>
        <w:rPr>
          <w:rFonts w:hint="eastAsia"/>
        </w:rPr>
        <w:t>セッションの実験を実施したと理解していましたが、実験</w:t>
      </w:r>
      <w:r>
        <w:rPr>
          <w:rFonts w:hint="eastAsia"/>
        </w:rPr>
        <w:t>1</w:t>
      </w:r>
      <w:r>
        <w:rPr>
          <w:rFonts w:hint="eastAsia"/>
        </w:rPr>
        <w:t>と同じように座位、半座位の条件も</w:t>
      </w:r>
      <w:r>
        <w:rPr>
          <w:rFonts w:hint="eastAsia"/>
        </w:rPr>
        <w:t>13</w:t>
      </w:r>
      <w:r>
        <w:rPr>
          <w:rFonts w:hint="eastAsia"/>
        </w:rPr>
        <w:t>名とも実験をやったということでしょうか。もしそうだった場合、結果はどうだったのでしょうか。</w:t>
      </w:r>
    </w:p>
  </w:comment>
  <w:comment w:id="158" w:author="作成者" w:initials="A">
    <w:p w14:paraId="3E294960" w14:textId="77777777" w:rsidR="00D8064D" w:rsidRDefault="00D8064D" w:rsidP="00D8064D">
      <w:pPr>
        <w:pStyle w:val="a9"/>
      </w:pPr>
      <w:r>
        <w:rPr>
          <w:rStyle w:val="aff6"/>
        </w:rPr>
        <w:annotationRef/>
      </w:r>
      <w:r>
        <w:rPr>
          <w:rFonts w:hint="eastAsia"/>
        </w:rPr>
        <w:t>表のキャプションは上へ…。</w:t>
      </w:r>
    </w:p>
  </w:comment>
  <w:comment w:id="164" w:author="作成者" w:initials="A">
    <w:p w14:paraId="19A712EE" w14:textId="77777777" w:rsidR="00D8064D" w:rsidRDefault="00D8064D" w:rsidP="00D8064D">
      <w:pPr>
        <w:pStyle w:val="a9"/>
      </w:pPr>
      <w:r>
        <w:rPr>
          <w:rStyle w:val="aff6"/>
        </w:rPr>
        <w:annotationRef/>
      </w:r>
      <w:r>
        <w:rPr>
          <w:rFonts w:hint="eastAsia"/>
        </w:rPr>
        <w:t>表のキャプションは表の上方ですね。</w:t>
      </w:r>
    </w:p>
    <w:p w14:paraId="398DE34B" w14:textId="77777777" w:rsidR="00D8064D" w:rsidRDefault="00D8064D" w:rsidP="00D8064D">
      <w:pPr>
        <w:pStyle w:val="a9"/>
      </w:pPr>
      <w:r>
        <w:rPr>
          <w:rFonts w:hint="eastAsia"/>
        </w:rPr>
        <w:t>今回はこの形の挿入でも</w:t>
      </w:r>
      <w:r>
        <w:rPr>
          <w:rFonts w:hint="eastAsia"/>
        </w:rPr>
        <w:t>OK</w:t>
      </w:r>
      <w:r>
        <w:rPr>
          <w:rFonts w:hint="eastAsia"/>
        </w:rPr>
        <w:t>ですが、表も図と同じように別途作成して、挿入する方がよいと思います。図表のフォントは本文よりも少し小さくてもよいですが、きちんと読めるようにしましょう。</w:t>
      </w:r>
    </w:p>
    <w:p w14:paraId="13557BE1" w14:textId="77777777" w:rsidR="00D8064D" w:rsidRDefault="00D8064D" w:rsidP="00D8064D">
      <w:pPr>
        <w:pStyle w:val="a9"/>
      </w:pPr>
      <w:r>
        <w:rPr>
          <w:rFonts w:hint="eastAsia"/>
        </w:rPr>
        <w:t>このあとの図表のキャプションに英語表記もいれておいてください。</w:t>
      </w:r>
    </w:p>
  </w:comment>
  <w:comment w:id="175" w:author="作成者" w:initials="A">
    <w:p w14:paraId="20DEF0C1" w14:textId="1A4EEB4E" w:rsidR="004478A6" w:rsidRDefault="004478A6">
      <w:pPr>
        <w:pStyle w:val="a9"/>
      </w:pPr>
      <w:r>
        <w:rPr>
          <w:rStyle w:val="aff6"/>
        </w:rPr>
        <w:annotationRef/>
      </w:r>
      <w:r>
        <w:rPr>
          <w:rFonts w:hint="eastAsia"/>
        </w:rPr>
        <w:t>表のキャプションは上へ…。</w:t>
      </w:r>
    </w:p>
  </w:comment>
  <w:comment w:id="180" w:author="作成者" w:initials="A">
    <w:p w14:paraId="75C736EA" w14:textId="3DE8EC4E" w:rsidR="004478A6" w:rsidRDefault="004478A6">
      <w:pPr>
        <w:pStyle w:val="a9"/>
      </w:pPr>
      <w:r>
        <w:rPr>
          <w:rStyle w:val="aff6"/>
        </w:rPr>
        <w:annotationRef/>
      </w:r>
      <w:r>
        <w:rPr>
          <w:rFonts w:hint="eastAsia"/>
        </w:rPr>
        <w:t>図</w:t>
      </w:r>
      <w:r>
        <w:rPr>
          <w:rFonts w:hint="eastAsia"/>
        </w:rPr>
        <w:t>8</w:t>
      </w:r>
      <w:r>
        <w:rPr>
          <w:rFonts w:hint="eastAsia"/>
        </w:rPr>
        <w:t>の文字が小さくて見づらいです。もう少し見やすい図にしましょう。</w:t>
      </w:r>
    </w:p>
  </w:comment>
  <w:comment w:id="188" w:author="作成者" w:initials="A">
    <w:p w14:paraId="49762DA9" w14:textId="26396DBF" w:rsidR="004478A6" w:rsidRDefault="004478A6">
      <w:pPr>
        <w:pStyle w:val="a9"/>
      </w:pPr>
      <w:r>
        <w:rPr>
          <w:rStyle w:val="aff6"/>
        </w:rPr>
        <w:annotationRef/>
      </w:r>
      <w:r>
        <w:rPr>
          <w:rFonts w:hint="eastAsia"/>
        </w:rPr>
        <w:t>式は</w:t>
      </w:r>
      <w:r>
        <w:rPr>
          <w:rFonts w:hint="eastAsia"/>
        </w:rPr>
        <w:t>(</w:t>
      </w:r>
      <w:r>
        <w:t>1),(2)</w:t>
      </w:r>
      <w:r>
        <w:rPr>
          <w:rFonts w:hint="eastAsia"/>
        </w:rPr>
        <w:t>と同じように番号をいれましょう。</w:t>
      </w:r>
    </w:p>
  </w:comment>
  <w:comment w:id="326" w:author="作成者" w:initials="A">
    <w:p w14:paraId="1AFF4AB0" w14:textId="5786FC8B" w:rsidR="004214C0" w:rsidRDefault="004214C0">
      <w:pPr>
        <w:pStyle w:val="a9"/>
      </w:pPr>
      <w:r>
        <w:rPr>
          <w:rStyle w:val="aff6"/>
        </w:rPr>
        <w:annotationRef/>
      </w:r>
      <w:r>
        <w:rPr>
          <w:rFonts w:hint="eastAsia"/>
        </w:rPr>
        <w:t>文量にもよるのですが、一部だけでも掲載することはできませんでしょうか。掲載なしでもよいのですが、あったほうがよい可能性もあって確認しています。</w:t>
      </w:r>
    </w:p>
    <w:p w14:paraId="257A6F4C" w14:textId="7BD0C57B" w:rsidR="004214C0" w:rsidRDefault="004214C0">
      <w:pPr>
        <w:pStyle w:val="a9"/>
      </w:pPr>
      <w:r>
        <w:rPr>
          <w:rFonts w:hint="eastAsia"/>
        </w:rPr>
        <w:t>特に制約がなければ、座位の方がよいというガイドでしたよね。そのような意図が論文だけで伝わったかどうか…ということで確認しています。</w:t>
      </w:r>
    </w:p>
  </w:comment>
  <w:comment w:id="327" w:author="作成者" w:initials="A">
    <w:p w14:paraId="17F1634C" w14:textId="77777777" w:rsidR="00910516" w:rsidRDefault="00910516" w:rsidP="00910516">
      <w:pPr>
        <w:jc w:val="left"/>
      </w:pPr>
      <w:r>
        <w:rPr>
          <w:rStyle w:val="aff6"/>
        </w:rPr>
        <w:annotationRef/>
      </w:r>
      <w:r>
        <w:rPr>
          <w:rFonts w:hint="eastAsia"/>
        </w:rPr>
        <w:t>特定の姿勢が有意と決めつけるのではなく、あくまで姿勢ごとの操作性の違いに着目し、作成したものであると強調しました。</w:t>
      </w:r>
    </w:p>
  </w:comment>
  <w:comment w:id="340" w:author="作成者" w:initials="A">
    <w:p w14:paraId="41DAF196" w14:textId="36D6D120" w:rsidR="00806123" w:rsidRDefault="00806123">
      <w:pPr>
        <w:pStyle w:val="a9"/>
      </w:pPr>
      <w:r>
        <w:rPr>
          <w:rStyle w:val="aff6"/>
        </w:rPr>
        <w:annotationRef/>
      </w:r>
      <w:r>
        <w:rPr>
          <w:rFonts w:hint="eastAsia"/>
        </w:rPr>
        <w:t>利益相反は、特にない場合は記載しなくてもよいと思います。</w:t>
      </w:r>
    </w:p>
  </w:comment>
  <w:comment w:id="342" w:author="作成者" w:initials="A">
    <w:p w14:paraId="1A02B30D" w14:textId="07745BAE" w:rsidR="004214C0" w:rsidRDefault="004214C0">
      <w:pPr>
        <w:pStyle w:val="a9"/>
      </w:pPr>
      <w:r>
        <w:rPr>
          <w:rStyle w:val="aff6"/>
        </w:rPr>
        <w:annotationRef/>
      </w:r>
      <w:r>
        <w:rPr>
          <w:rFonts w:hint="eastAsia"/>
        </w:rPr>
        <w:t>著者貢献はなくてもよいのですが、最近掲載されていることもあるので残しています。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909A4F4" w15:done="0"/>
  <w15:commentEx w15:paraId="44D59E27" w15:paraIdParent="5909A4F4" w15:done="0"/>
  <w15:commentEx w15:paraId="28E0C9D1" w15:done="0"/>
  <w15:commentEx w15:paraId="359C2634" w15:done="0"/>
  <w15:commentEx w15:paraId="74277F02" w15:done="0"/>
  <w15:commentEx w15:paraId="454610E9" w15:paraIdParent="74277F02" w15:done="0"/>
  <w15:commentEx w15:paraId="6C9F104F" w15:done="0"/>
  <w15:commentEx w15:paraId="6B08F1F1" w15:paraIdParent="6C9F104F" w15:done="0"/>
  <w15:commentEx w15:paraId="64CC9F68" w15:done="0"/>
  <w15:commentEx w15:paraId="35851CE7" w15:done="0"/>
  <w15:commentEx w15:paraId="44FBFE57" w15:done="0"/>
  <w15:commentEx w15:paraId="3BE668B9" w15:paraIdParent="44FBFE57" w15:done="0"/>
  <w15:commentEx w15:paraId="6C0D0307" w15:done="0"/>
  <w15:commentEx w15:paraId="3E294960" w15:done="0"/>
  <w15:commentEx w15:paraId="13557BE1" w15:done="0"/>
  <w15:commentEx w15:paraId="20DEF0C1" w15:done="0"/>
  <w15:commentEx w15:paraId="75C736EA" w15:done="0"/>
  <w15:commentEx w15:paraId="49762DA9" w15:done="0"/>
  <w15:commentEx w15:paraId="257A6F4C" w15:done="0"/>
  <w15:commentEx w15:paraId="17F1634C" w15:paraIdParent="257A6F4C" w15:done="0"/>
  <w15:commentEx w15:paraId="41DAF196" w15:done="0"/>
  <w15:commentEx w15:paraId="1A02B30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909A4F4" w16cid:durableId="5909A4F4"/>
  <w16cid:commentId w16cid:paraId="44D59E27" w16cid:durableId="6A95578C"/>
  <w16cid:commentId w16cid:paraId="28E0C9D1" w16cid:durableId="28E0C9D1"/>
  <w16cid:commentId w16cid:paraId="359C2634" w16cid:durableId="359C2634"/>
  <w16cid:commentId w16cid:paraId="74277F02" w16cid:durableId="74277F02"/>
  <w16cid:commentId w16cid:paraId="454610E9" w16cid:durableId="4F1C14DA"/>
  <w16cid:commentId w16cid:paraId="6C9F104F" w16cid:durableId="6C9F104F"/>
  <w16cid:commentId w16cid:paraId="6B08F1F1" w16cid:durableId="40BE2691"/>
  <w16cid:commentId w16cid:paraId="64CC9F68" w16cid:durableId="64CC9F68"/>
  <w16cid:commentId w16cid:paraId="35851CE7" w16cid:durableId="35851CE7"/>
  <w16cid:commentId w16cid:paraId="44FBFE57" w16cid:durableId="44FBFE57"/>
  <w16cid:commentId w16cid:paraId="3BE668B9" w16cid:durableId="7CBB1A39"/>
  <w16cid:commentId w16cid:paraId="6C0D0307" w16cid:durableId="6C0D0307"/>
  <w16cid:commentId w16cid:paraId="3E294960" w16cid:durableId="67ADD38A"/>
  <w16cid:commentId w16cid:paraId="13557BE1" w16cid:durableId="09E65DF0"/>
  <w16cid:commentId w16cid:paraId="20DEF0C1" w16cid:durableId="20DEF0C1"/>
  <w16cid:commentId w16cid:paraId="75C736EA" w16cid:durableId="75C736EA"/>
  <w16cid:commentId w16cid:paraId="49762DA9" w16cid:durableId="49762DA9"/>
  <w16cid:commentId w16cid:paraId="257A6F4C" w16cid:durableId="257A6F4C"/>
  <w16cid:commentId w16cid:paraId="17F1634C" w16cid:durableId="12BCF552"/>
  <w16cid:commentId w16cid:paraId="41DAF196" w16cid:durableId="41DAF196"/>
  <w16cid:commentId w16cid:paraId="1A02B30D" w16cid:durableId="1A02B30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BA3690" w14:textId="77777777" w:rsidR="005B6E9E" w:rsidRDefault="005B6E9E">
      <w:r>
        <w:separator/>
      </w:r>
    </w:p>
  </w:endnote>
  <w:endnote w:type="continuationSeparator" w:id="0">
    <w:p w14:paraId="4A009A12" w14:textId="77777777" w:rsidR="005B6E9E" w:rsidRDefault="005B6E9E">
      <w:pPr>
        <w:rPr>
          <w:rFonts w:ascii="Times New Roman" w:hAnsi="Times New Roman"/>
          <w:kern w:val="0"/>
          <w:szCs w:val="21"/>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メイリオ">
    <w:altName w:val="Meiryo"/>
    <w:panose1 w:val="020B0604030504040204"/>
    <w:charset w:val="80"/>
    <w:family w:val="swiss"/>
    <w:pitch w:val="variable"/>
    <w:sig w:usb0="E00002FF" w:usb1="6AC7FFFF" w:usb2="08000012" w:usb3="00000000" w:csb0="0002009F" w:csb1="00000000"/>
  </w:font>
  <w:font w:name="ＭＳ Ｐ明朝">
    <w:altName w:val="MS PMincho"/>
    <w:panose1 w:val="02020600040205080304"/>
    <w:charset w:val="80"/>
    <w:family w:val="roman"/>
    <w:pitch w:val="variable"/>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8A693" w14:textId="7487E6B9" w:rsidR="00806123" w:rsidRPr="00F929BF" w:rsidRDefault="00806123" w:rsidP="0020476A">
    <w:pPr>
      <w:pStyle w:val="a5"/>
      <w:jc w:val="center"/>
      <w:rPr>
        <w:sz w:val="18"/>
      </w:rPr>
    </w:pPr>
    <w:r w:rsidRPr="00F929BF">
      <w:rPr>
        <w:rFonts w:hint="eastAsia"/>
        <w:sz w:val="18"/>
      </w:rPr>
      <w:t>―</w:t>
    </w:r>
    <w:r w:rsidRPr="00F929BF">
      <w:rPr>
        <w:rFonts w:hint="eastAsia"/>
        <w:sz w:val="18"/>
      </w:rPr>
      <w:t xml:space="preserve"> </w:t>
    </w:r>
    <w:r w:rsidRPr="00F929BF">
      <w:rPr>
        <w:sz w:val="18"/>
      </w:rPr>
      <w:fldChar w:fldCharType="begin"/>
    </w:r>
    <w:r w:rsidRPr="00F929BF">
      <w:rPr>
        <w:sz w:val="18"/>
      </w:rPr>
      <w:instrText>PAGE   \* MERGEFORMAT</w:instrText>
    </w:r>
    <w:r w:rsidRPr="00F929BF">
      <w:rPr>
        <w:sz w:val="18"/>
      </w:rPr>
      <w:fldChar w:fldCharType="separate"/>
    </w:r>
    <w:r w:rsidR="004214C0" w:rsidRPr="004214C0">
      <w:rPr>
        <w:noProof/>
        <w:sz w:val="18"/>
        <w:lang w:val="ja-JP"/>
      </w:rPr>
      <w:t>8</w:t>
    </w:r>
    <w:r w:rsidRPr="00F929BF">
      <w:rPr>
        <w:sz w:val="18"/>
      </w:rPr>
      <w:fldChar w:fldCharType="end"/>
    </w:r>
    <w:r w:rsidRPr="00F929BF">
      <w:rPr>
        <w:rFonts w:hint="eastAsia"/>
        <w:sz w:val="18"/>
      </w:rPr>
      <w:t xml:space="preserve"> </w:t>
    </w:r>
    <w:r w:rsidRPr="00F929BF">
      <w:rPr>
        <w:rFonts w:hint="eastAsia"/>
        <w:sz w:val="18"/>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D72721" w14:textId="77777777" w:rsidR="005B6E9E" w:rsidRDefault="005B6E9E">
      <w:r>
        <w:separator/>
      </w:r>
    </w:p>
  </w:footnote>
  <w:footnote w:type="continuationSeparator" w:id="0">
    <w:p w14:paraId="5A8563CE" w14:textId="77777777" w:rsidR="005B6E9E" w:rsidRDefault="005B6E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AF9A15B8"/>
    <w:lvl w:ilvl="0">
      <w:start w:val="1"/>
      <w:numFmt w:val="decimal"/>
      <w:pStyle w:val="5"/>
      <w:lvlText w:val="%1."/>
      <w:lvlJc w:val="left"/>
      <w:pPr>
        <w:tabs>
          <w:tab w:val="num" w:pos="2061"/>
        </w:tabs>
        <w:ind w:leftChars="800" w:left="2061" w:hangingChars="200" w:hanging="360"/>
      </w:pPr>
    </w:lvl>
  </w:abstractNum>
  <w:abstractNum w:abstractNumId="1" w15:restartNumberingAfterBreak="0">
    <w:nsid w:val="FFFFFF7D"/>
    <w:multiLevelType w:val="singleLevel"/>
    <w:tmpl w:val="67EAD624"/>
    <w:lvl w:ilvl="0">
      <w:start w:val="1"/>
      <w:numFmt w:val="decimal"/>
      <w:pStyle w:val="4"/>
      <w:lvlText w:val="%1."/>
      <w:lvlJc w:val="left"/>
      <w:pPr>
        <w:tabs>
          <w:tab w:val="num" w:pos="1636"/>
        </w:tabs>
        <w:ind w:leftChars="600" w:left="1636" w:hangingChars="200" w:hanging="360"/>
      </w:pPr>
    </w:lvl>
  </w:abstractNum>
  <w:abstractNum w:abstractNumId="2" w15:restartNumberingAfterBreak="0">
    <w:nsid w:val="FFFFFF7E"/>
    <w:multiLevelType w:val="singleLevel"/>
    <w:tmpl w:val="A296DB90"/>
    <w:lvl w:ilvl="0">
      <w:start w:val="1"/>
      <w:numFmt w:val="decimal"/>
      <w:pStyle w:val="3"/>
      <w:lvlText w:val="%1."/>
      <w:lvlJc w:val="left"/>
      <w:pPr>
        <w:tabs>
          <w:tab w:val="num" w:pos="1211"/>
        </w:tabs>
        <w:ind w:leftChars="400" w:left="1211" w:hangingChars="200" w:hanging="360"/>
      </w:pPr>
    </w:lvl>
  </w:abstractNum>
  <w:abstractNum w:abstractNumId="3" w15:restartNumberingAfterBreak="0">
    <w:nsid w:val="FFFFFF7F"/>
    <w:multiLevelType w:val="singleLevel"/>
    <w:tmpl w:val="99C20E80"/>
    <w:lvl w:ilvl="0">
      <w:start w:val="1"/>
      <w:numFmt w:val="decimal"/>
      <w:pStyle w:val="2"/>
      <w:lvlText w:val="%1."/>
      <w:lvlJc w:val="left"/>
      <w:pPr>
        <w:tabs>
          <w:tab w:val="num" w:pos="785"/>
        </w:tabs>
        <w:ind w:leftChars="200" w:left="785" w:hangingChars="200" w:hanging="360"/>
      </w:pPr>
    </w:lvl>
  </w:abstractNum>
  <w:abstractNum w:abstractNumId="4" w15:restartNumberingAfterBreak="0">
    <w:nsid w:val="FFFFFF80"/>
    <w:multiLevelType w:val="singleLevel"/>
    <w:tmpl w:val="B0BC9D4E"/>
    <w:lvl w:ilvl="0">
      <w:start w:val="1"/>
      <w:numFmt w:val="bullet"/>
      <w:pStyle w:val="50"/>
      <w:lvlText w:val=""/>
      <w:lvlJc w:val="left"/>
      <w:pPr>
        <w:tabs>
          <w:tab w:val="num" w:pos="2061"/>
        </w:tabs>
        <w:ind w:leftChars="800" w:left="2061" w:hangingChars="200" w:hanging="360"/>
      </w:pPr>
      <w:rPr>
        <w:rFonts w:ascii="Wingdings" w:hAnsi="Wingdings" w:hint="default"/>
      </w:rPr>
    </w:lvl>
  </w:abstractNum>
  <w:abstractNum w:abstractNumId="5" w15:restartNumberingAfterBreak="0">
    <w:nsid w:val="FFFFFF81"/>
    <w:multiLevelType w:val="singleLevel"/>
    <w:tmpl w:val="99AA8CFE"/>
    <w:lvl w:ilvl="0">
      <w:start w:val="1"/>
      <w:numFmt w:val="bullet"/>
      <w:pStyle w:val="40"/>
      <w:lvlText w:val=""/>
      <w:lvlJc w:val="left"/>
      <w:pPr>
        <w:tabs>
          <w:tab w:val="num" w:pos="1636"/>
        </w:tabs>
        <w:ind w:leftChars="600" w:left="1636" w:hangingChars="200" w:hanging="360"/>
      </w:pPr>
      <w:rPr>
        <w:rFonts w:ascii="Wingdings" w:hAnsi="Wingdings" w:hint="default"/>
      </w:rPr>
    </w:lvl>
  </w:abstractNum>
  <w:abstractNum w:abstractNumId="6" w15:restartNumberingAfterBreak="0">
    <w:nsid w:val="FFFFFF82"/>
    <w:multiLevelType w:val="singleLevel"/>
    <w:tmpl w:val="AAA285DC"/>
    <w:lvl w:ilvl="0">
      <w:start w:val="1"/>
      <w:numFmt w:val="bullet"/>
      <w:pStyle w:val="30"/>
      <w:lvlText w:val=""/>
      <w:lvlJc w:val="left"/>
      <w:pPr>
        <w:tabs>
          <w:tab w:val="num" w:pos="1211"/>
        </w:tabs>
        <w:ind w:leftChars="400" w:left="1211" w:hangingChars="200" w:hanging="360"/>
      </w:pPr>
      <w:rPr>
        <w:rFonts w:ascii="Wingdings" w:hAnsi="Wingdings" w:hint="default"/>
      </w:rPr>
    </w:lvl>
  </w:abstractNum>
  <w:abstractNum w:abstractNumId="7" w15:restartNumberingAfterBreak="0">
    <w:nsid w:val="FFFFFF83"/>
    <w:multiLevelType w:val="singleLevel"/>
    <w:tmpl w:val="FDAC4C8E"/>
    <w:lvl w:ilvl="0">
      <w:start w:val="1"/>
      <w:numFmt w:val="bullet"/>
      <w:pStyle w:val="20"/>
      <w:lvlText w:val=""/>
      <w:lvlJc w:val="left"/>
      <w:pPr>
        <w:tabs>
          <w:tab w:val="num" w:pos="785"/>
        </w:tabs>
        <w:ind w:leftChars="200" w:left="785" w:hangingChars="200" w:hanging="360"/>
      </w:pPr>
      <w:rPr>
        <w:rFonts w:ascii="Wingdings" w:hAnsi="Wingdings" w:hint="default"/>
      </w:rPr>
    </w:lvl>
  </w:abstractNum>
  <w:abstractNum w:abstractNumId="8" w15:restartNumberingAfterBreak="0">
    <w:nsid w:val="FFFFFF88"/>
    <w:multiLevelType w:val="singleLevel"/>
    <w:tmpl w:val="4B9044A6"/>
    <w:lvl w:ilvl="0">
      <w:start w:val="1"/>
      <w:numFmt w:val="decimal"/>
      <w:pStyle w:val="a"/>
      <w:lvlText w:val="%1."/>
      <w:lvlJc w:val="left"/>
      <w:pPr>
        <w:tabs>
          <w:tab w:val="num" w:pos="360"/>
        </w:tabs>
        <w:ind w:left="360" w:hangingChars="200" w:hanging="360"/>
      </w:pPr>
    </w:lvl>
  </w:abstractNum>
  <w:abstractNum w:abstractNumId="9" w15:restartNumberingAfterBreak="0">
    <w:nsid w:val="FFFFFF89"/>
    <w:multiLevelType w:val="singleLevel"/>
    <w:tmpl w:val="C8F01E14"/>
    <w:lvl w:ilvl="0">
      <w:start w:val="1"/>
      <w:numFmt w:val="bullet"/>
      <w:pStyle w:val="a0"/>
      <w:lvlText w:val=""/>
      <w:lvlJc w:val="left"/>
      <w:pPr>
        <w:tabs>
          <w:tab w:val="num" w:pos="360"/>
        </w:tabs>
        <w:ind w:left="360" w:hangingChars="200" w:hanging="360"/>
      </w:pPr>
      <w:rPr>
        <w:rFonts w:ascii="Wingdings" w:hAnsi="Wingdings" w:hint="default"/>
      </w:rPr>
    </w:lvl>
  </w:abstractNum>
  <w:abstractNum w:abstractNumId="10" w15:restartNumberingAfterBreak="0">
    <w:nsid w:val="01263DF7"/>
    <w:multiLevelType w:val="hybridMultilevel"/>
    <w:tmpl w:val="1F042E18"/>
    <w:lvl w:ilvl="0" w:tplc="162A89F0">
      <w:start w:val="1"/>
      <w:numFmt w:val="decimal"/>
      <w:lvlText w:val="例%1)"/>
      <w:lvlJc w:val="left"/>
      <w:pPr>
        <w:ind w:left="465" w:hanging="465"/>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08857D6E"/>
    <w:multiLevelType w:val="hybridMultilevel"/>
    <w:tmpl w:val="1EDE92E2"/>
    <w:lvl w:ilvl="0" w:tplc="91003512">
      <w:start w:val="1"/>
      <w:numFmt w:val="decimalFullWidth"/>
      <w:lvlText w:val="%1．"/>
      <w:lvlJc w:val="left"/>
      <w:pPr>
        <w:tabs>
          <w:tab w:val="num" w:pos="420"/>
        </w:tabs>
        <w:ind w:left="420" w:hanging="420"/>
      </w:pPr>
      <w:rPr>
        <w:rFonts w:hint="default"/>
        <w:lang w:val="en-US"/>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12" w15:restartNumberingAfterBreak="0">
    <w:nsid w:val="116C04AE"/>
    <w:multiLevelType w:val="hybridMultilevel"/>
    <w:tmpl w:val="6EF2AE5A"/>
    <w:lvl w:ilvl="0" w:tplc="3E824D9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BCE7F9B"/>
    <w:multiLevelType w:val="hybridMultilevel"/>
    <w:tmpl w:val="40CC32AC"/>
    <w:lvl w:ilvl="0" w:tplc="9E42C01A">
      <w:start w:val="1"/>
      <w:numFmt w:val="decimalEnclosedCircle"/>
      <w:lvlText w:val="%1"/>
      <w:lvlJc w:val="left"/>
      <w:pPr>
        <w:ind w:left="360" w:hanging="360"/>
      </w:pPr>
      <w:rPr>
        <w:rFonts w:hint="default"/>
        <w:sz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A655554"/>
    <w:multiLevelType w:val="hybridMultilevel"/>
    <w:tmpl w:val="6E4840FC"/>
    <w:lvl w:ilvl="0" w:tplc="07128E5E">
      <w:start w:val="1"/>
      <w:numFmt w:val="decimal"/>
      <w:lvlText w:val="%1)"/>
      <w:lvlJc w:val="left"/>
      <w:pPr>
        <w:ind w:left="361" w:hanging="360"/>
      </w:pPr>
      <w:rPr>
        <w:rFonts w:hint="default"/>
      </w:rPr>
    </w:lvl>
    <w:lvl w:ilvl="1" w:tplc="04090017" w:tentative="1">
      <w:start w:val="1"/>
      <w:numFmt w:val="aiueoFullWidth"/>
      <w:lvlText w:val="(%2)"/>
      <w:lvlJc w:val="left"/>
      <w:pPr>
        <w:ind w:left="841" w:hanging="420"/>
      </w:pPr>
    </w:lvl>
    <w:lvl w:ilvl="2" w:tplc="04090011" w:tentative="1">
      <w:start w:val="1"/>
      <w:numFmt w:val="decimalEnclosedCircle"/>
      <w:lvlText w:val="%3"/>
      <w:lvlJc w:val="left"/>
      <w:pPr>
        <w:ind w:left="1261" w:hanging="420"/>
      </w:pPr>
    </w:lvl>
    <w:lvl w:ilvl="3" w:tplc="0409000F" w:tentative="1">
      <w:start w:val="1"/>
      <w:numFmt w:val="decimal"/>
      <w:lvlText w:val="%4."/>
      <w:lvlJc w:val="left"/>
      <w:pPr>
        <w:ind w:left="1681" w:hanging="420"/>
      </w:pPr>
    </w:lvl>
    <w:lvl w:ilvl="4" w:tplc="04090017" w:tentative="1">
      <w:start w:val="1"/>
      <w:numFmt w:val="aiueoFullWidth"/>
      <w:lvlText w:val="(%5)"/>
      <w:lvlJc w:val="left"/>
      <w:pPr>
        <w:ind w:left="2101" w:hanging="420"/>
      </w:pPr>
    </w:lvl>
    <w:lvl w:ilvl="5" w:tplc="04090011" w:tentative="1">
      <w:start w:val="1"/>
      <w:numFmt w:val="decimalEnclosedCircle"/>
      <w:lvlText w:val="%6"/>
      <w:lvlJc w:val="left"/>
      <w:pPr>
        <w:ind w:left="2521" w:hanging="420"/>
      </w:pPr>
    </w:lvl>
    <w:lvl w:ilvl="6" w:tplc="0409000F" w:tentative="1">
      <w:start w:val="1"/>
      <w:numFmt w:val="decimal"/>
      <w:lvlText w:val="%7."/>
      <w:lvlJc w:val="left"/>
      <w:pPr>
        <w:ind w:left="2941" w:hanging="420"/>
      </w:pPr>
    </w:lvl>
    <w:lvl w:ilvl="7" w:tplc="04090017" w:tentative="1">
      <w:start w:val="1"/>
      <w:numFmt w:val="aiueoFullWidth"/>
      <w:lvlText w:val="(%8)"/>
      <w:lvlJc w:val="left"/>
      <w:pPr>
        <w:ind w:left="3361" w:hanging="420"/>
      </w:pPr>
    </w:lvl>
    <w:lvl w:ilvl="8" w:tplc="04090011" w:tentative="1">
      <w:start w:val="1"/>
      <w:numFmt w:val="decimalEnclosedCircle"/>
      <w:lvlText w:val="%9"/>
      <w:lvlJc w:val="left"/>
      <w:pPr>
        <w:ind w:left="3781" w:hanging="420"/>
      </w:pPr>
    </w:lvl>
  </w:abstractNum>
  <w:abstractNum w:abstractNumId="15" w15:restartNumberingAfterBreak="0">
    <w:nsid w:val="5B7A2A47"/>
    <w:multiLevelType w:val="hybridMultilevel"/>
    <w:tmpl w:val="7624A7F0"/>
    <w:lvl w:ilvl="0" w:tplc="955201FC">
      <w:start w:val="1"/>
      <w:numFmt w:val="decimal"/>
      <w:lvlText w:val="%1)"/>
      <w:lvlJc w:val="left"/>
      <w:pPr>
        <w:ind w:left="361" w:hanging="360"/>
      </w:pPr>
      <w:rPr>
        <w:rFonts w:hint="default"/>
      </w:rPr>
    </w:lvl>
    <w:lvl w:ilvl="1" w:tplc="04090017" w:tentative="1">
      <w:start w:val="1"/>
      <w:numFmt w:val="aiueoFullWidth"/>
      <w:lvlText w:val="(%2)"/>
      <w:lvlJc w:val="left"/>
      <w:pPr>
        <w:ind w:left="841" w:hanging="420"/>
      </w:pPr>
    </w:lvl>
    <w:lvl w:ilvl="2" w:tplc="04090011" w:tentative="1">
      <w:start w:val="1"/>
      <w:numFmt w:val="decimalEnclosedCircle"/>
      <w:lvlText w:val="%3"/>
      <w:lvlJc w:val="left"/>
      <w:pPr>
        <w:ind w:left="1261" w:hanging="420"/>
      </w:pPr>
    </w:lvl>
    <w:lvl w:ilvl="3" w:tplc="0409000F" w:tentative="1">
      <w:start w:val="1"/>
      <w:numFmt w:val="decimal"/>
      <w:lvlText w:val="%4."/>
      <w:lvlJc w:val="left"/>
      <w:pPr>
        <w:ind w:left="1681" w:hanging="420"/>
      </w:pPr>
    </w:lvl>
    <w:lvl w:ilvl="4" w:tplc="04090017" w:tentative="1">
      <w:start w:val="1"/>
      <w:numFmt w:val="aiueoFullWidth"/>
      <w:lvlText w:val="(%5)"/>
      <w:lvlJc w:val="left"/>
      <w:pPr>
        <w:ind w:left="2101" w:hanging="420"/>
      </w:pPr>
    </w:lvl>
    <w:lvl w:ilvl="5" w:tplc="04090011" w:tentative="1">
      <w:start w:val="1"/>
      <w:numFmt w:val="decimalEnclosedCircle"/>
      <w:lvlText w:val="%6"/>
      <w:lvlJc w:val="left"/>
      <w:pPr>
        <w:ind w:left="2521" w:hanging="420"/>
      </w:pPr>
    </w:lvl>
    <w:lvl w:ilvl="6" w:tplc="0409000F" w:tentative="1">
      <w:start w:val="1"/>
      <w:numFmt w:val="decimal"/>
      <w:lvlText w:val="%7."/>
      <w:lvlJc w:val="left"/>
      <w:pPr>
        <w:ind w:left="2941" w:hanging="420"/>
      </w:pPr>
    </w:lvl>
    <w:lvl w:ilvl="7" w:tplc="04090017" w:tentative="1">
      <w:start w:val="1"/>
      <w:numFmt w:val="aiueoFullWidth"/>
      <w:lvlText w:val="(%8)"/>
      <w:lvlJc w:val="left"/>
      <w:pPr>
        <w:ind w:left="3361" w:hanging="420"/>
      </w:pPr>
    </w:lvl>
    <w:lvl w:ilvl="8" w:tplc="04090011" w:tentative="1">
      <w:start w:val="1"/>
      <w:numFmt w:val="decimalEnclosedCircle"/>
      <w:lvlText w:val="%9"/>
      <w:lvlJc w:val="left"/>
      <w:pPr>
        <w:ind w:left="3781" w:hanging="420"/>
      </w:pPr>
    </w:lvl>
  </w:abstractNum>
  <w:abstractNum w:abstractNumId="16" w15:restartNumberingAfterBreak="0">
    <w:nsid w:val="62982387"/>
    <w:multiLevelType w:val="hybridMultilevel"/>
    <w:tmpl w:val="F50A33E6"/>
    <w:lvl w:ilvl="0" w:tplc="F01E469A">
      <w:start w:val="1"/>
      <w:numFmt w:val="decimal"/>
      <w:lvlText w:val="%1)"/>
      <w:lvlJc w:val="left"/>
      <w:pPr>
        <w:ind w:left="360" w:hanging="360"/>
      </w:pPr>
      <w:rPr>
        <w:rFonts w:ascii="ＭＳ ゴシック" w:eastAsia="ＭＳ ゴシック" w:hAnsi="ＭＳ ゴシック"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6ADD6748"/>
    <w:multiLevelType w:val="hybridMultilevel"/>
    <w:tmpl w:val="9FE835A8"/>
    <w:lvl w:ilvl="0" w:tplc="0409000F">
      <w:start w:val="1"/>
      <w:numFmt w:val="decimal"/>
      <w:lvlText w:val="%1."/>
      <w:lvlJc w:val="left"/>
      <w:pPr>
        <w:ind w:left="420" w:hanging="420"/>
      </w:pPr>
    </w:lvl>
    <w:lvl w:ilvl="1" w:tplc="D932F08A">
      <w:numFmt w:val="bullet"/>
      <w:lvlText w:val="○"/>
      <w:lvlJc w:val="left"/>
      <w:pPr>
        <w:ind w:left="780" w:hanging="360"/>
      </w:pPr>
      <w:rPr>
        <w:rFonts w:ascii="ＭＳ 明朝" w:eastAsia="ＭＳ 明朝" w:hAnsi="ＭＳ 明朝" w:cs="Times New Roman"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6F556D72"/>
    <w:multiLevelType w:val="hybridMultilevel"/>
    <w:tmpl w:val="3BEC5C70"/>
    <w:lvl w:ilvl="0" w:tplc="9E882E1C">
      <w:start w:val="1"/>
      <w:numFmt w:val="decimalFullWidth"/>
      <w:lvlText w:val="%1．"/>
      <w:lvlJc w:val="left"/>
      <w:pPr>
        <w:tabs>
          <w:tab w:val="num" w:pos="1258"/>
        </w:tabs>
        <w:ind w:left="1258" w:hanging="420"/>
      </w:pPr>
      <w:rPr>
        <w:rFonts w:hint="default"/>
        <w:lang w:val="en-US"/>
      </w:rPr>
    </w:lvl>
    <w:lvl w:ilvl="1" w:tplc="04090017" w:tentative="1">
      <w:start w:val="1"/>
      <w:numFmt w:val="aiueoFullWidth"/>
      <w:lvlText w:val="(%2)"/>
      <w:lvlJc w:val="left"/>
      <w:pPr>
        <w:tabs>
          <w:tab w:val="num" w:pos="1678"/>
        </w:tabs>
        <w:ind w:left="1678" w:hanging="420"/>
      </w:pPr>
    </w:lvl>
    <w:lvl w:ilvl="2" w:tplc="04090011" w:tentative="1">
      <w:start w:val="1"/>
      <w:numFmt w:val="decimalEnclosedCircle"/>
      <w:lvlText w:val="%3"/>
      <w:lvlJc w:val="left"/>
      <w:pPr>
        <w:tabs>
          <w:tab w:val="num" w:pos="2098"/>
        </w:tabs>
        <w:ind w:left="2098" w:hanging="420"/>
      </w:pPr>
    </w:lvl>
    <w:lvl w:ilvl="3" w:tplc="0409000F" w:tentative="1">
      <w:start w:val="1"/>
      <w:numFmt w:val="decimal"/>
      <w:lvlText w:val="%4."/>
      <w:lvlJc w:val="left"/>
      <w:pPr>
        <w:tabs>
          <w:tab w:val="num" w:pos="2518"/>
        </w:tabs>
        <w:ind w:left="2518" w:hanging="420"/>
      </w:pPr>
    </w:lvl>
    <w:lvl w:ilvl="4" w:tplc="04090017" w:tentative="1">
      <w:start w:val="1"/>
      <w:numFmt w:val="aiueoFullWidth"/>
      <w:lvlText w:val="(%5)"/>
      <w:lvlJc w:val="left"/>
      <w:pPr>
        <w:tabs>
          <w:tab w:val="num" w:pos="2938"/>
        </w:tabs>
        <w:ind w:left="2938" w:hanging="420"/>
      </w:pPr>
    </w:lvl>
    <w:lvl w:ilvl="5" w:tplc="04090011" w:tentative="1">
      <w:start w:val="1"/>
      <w:numFmt w:val="decimalEnclosedCircle"/>
      <w:lvlText w:val="%6"/>
      <w:lvlJc w:val="left"/>
      <w:pPr>
        <w:tabs>
          <w:tab w:val="num" w:pos="3358"/>
        </w:tabs>
        <w:ind w:left="3358" w:hanging="420"/>
      </w:pPr>
    </w:lvl>
    <w:lvl w:ilvl="6" w:tplc="0409000F" w:tentative="1">
      <w:start w:val="1"/>
      <w:numFmt w:val="decimal"/>
      <w:lvlText w:val="%7."/>
      <w:lvlJc w:val="left"/>
      <w:pPr>
        <w:tabs>
          <w:tab w:val="num" w:pos="3778"/>
        </w:tabs>
        <w:ind w:left="3778" w:hanging="420"/>
      </w:pPr>
    </w:lvl>
    <w:lvl w:ilvl="7" w:tplc="04090017" w:tentative="1">
      <w:start w:val="1"/>
      <w:numFmt w:val="aiueoFullWidth"/>
      <w:lvlText w:val="(%8)"/>
      <w:lvlJc w:val="left"/>
      <w:pPr>
        <w:tabs>
          <w:tab w:val="num" w:pos="4198"/>
        </w:tabs>
        <w:ind w:left="4198" w:hanging="420"/>
      </w:pPr>
    </w:lvl>
    <w:lvl w:ilvl="8" w:tplc="04090011" w:tentative="1">
      <w:start w:val="1"/>
      <w:numFmt w:val="decimalEnclosedCircle"/>
      <w:lvlText w:val="%9"/>
      <w:lvlJc w:val="left"/>
      <w:pPr>
        <w:tabs>
          <w:tab w:val="num" w:pos="4618"/>
        </w:tabs>
        <w:ind w:left="4618" w:hanging="420"/>
      </w:pPr>
    </w:lvl>
  </w:abstractNum>
  <w:abstractNum w:abstractNumId="19" w15:restartNumberingAfterBreak="0">
    <w:nsid w:val="71D12653"/>
    <w:multiLevelType w:val="hybridMultilevel"/>
    <w:tmpl w:val="A6A6C082"/>
    <w:lvl w:ilvl="0" w:tplc="C75A7B68">
      <w:start w:val="1"/>
      <w:numFmt w:val="decimal"/>
      <w:lvlText w:val="%1)"/>
      <w:lvlJc w:val="left"/>
      <w:pPr>
        <w:ind w:left="361" w:hanging="360"/>
      </w:pPr>
      <w:rPr>
        <w:rFonts w:hint="default"/>
      </w:rPr>
    </w:lvl>
    <w:lvl w:ilvl="1" w:tplc="04090017" w:tentative="1">
      <w:start w:val="1"/>
      <w:numFmt w:val="aiueoFullWidth"/>
      <w:lvlText w:val="(%2)"/>
      <w:lvlJc w:val="left"/>
      <w:pPr>
        <w:ind w:left="841" w:hanging="420"/>
      </w:pPr>
    </w:lvl>
    <w:lvl w:ilvl="2" w:tplc="04090011" w:tentative="1">
      <w:start w:val="1"/>
      <w:numFmt w:val="decimalEnclosedCircle"/>
      <w:lvlText w:val="%3"/>
      <w:lvlJc w:val="left"/>
      <w:pPr>
        <w:ind w:left="1261" w:hanging="420"/>
      </w:pPr>
    </w:lvl>
    <w:lvl w:ilvl="3" w:tplc="0409000F" w:tentative="1">
      <w:start w:val="1"/>
      <w:numFmt w:val="decimal"/>
      <w:lvlText w:val="%4."/>
      <w:lvlJc w:val="left"/>
      <w:pPr>
        <w:ind w:left="1681" w:hanging="420"/>
      </w:pPr>
    </w:lvl>
    <w:lvl w:ilvl="4" w:tplc="04090017" w:tentative="1">
      <w:start w:val="1"/>
      <w:numFmt w:val="aiueoFullWidth"/>
      <w:lvlText w:val="(%5)"/>
      <w:lvlJc w:val="left"/>
      <w:pPr>
        <w:ind w:left="2101" w:hanging="420"/>
      </w:pPr>
    </w:lvl>
    <w:lvl w:ilvl="5" w:tplc="04090011" w:tentative="1">
      <w:start w:val="1"/>
      <w:numFmt w:val="decimalEnclosedCircle"/>
      <w:lvlText w:val="%6"/>
      <w:lvlJc w:val="left"/>
      <w:pPr>
        <w:ind w:left="2521" w:hanging="420"/>
      </w:pPr>
    </w:lvl>
    <w:lvl w:ilvl="6" w:tplc="0409000F" w:tentative="1">
      <w:start w:val="1"/>
      <w:numFmt w:val="decimal"/>
      <w:lvlText w:val="%7."/>
      <w:lvlJc w:val="left"/>
      <w:pPr>
        <w:ind w:left="2941" w:hanging="420"/>
      </w:pPr>
    </w:lvl>
    <w:lvl w:ilvl="7" w:tplc="04090017" w:tentative="1">
      <w:start w:val="1"/>
      <w:numFmt w:val="aiueoFullWidth"/>
      <w:lvlText w:val="(%8)"/>
      <w:lvlJc w:val="left"/>
      <w:pPr>
        <w:ind w:left="3361" w:hanging="420"/>
      </w:pPr>
    </w:lvl>
    <w:lvl w:ilvl="8" w:tplc="04090011" w:tentative="1">
      <w:start w:val="1"/>
      <w:numFmt w:val="decimalEnclosedCircle"/>
      <w:lvlText w:val="%9"/>
      <w:lvlJc w:val="left"/>
      <w:pPr>
        <w:ind w:left="3781" w:hanging="420"/>
      </w:pPr>
    </w:lvl>
  </w:abstractNum>
  <w:abstractNum w:abstractNumId="20" w15:restartNumberingAfterBreak="0">
    <w:nsid w:val="7B617DE4"/>
    <w:multiLevelType w:val="hybridMultilevel"/>
    <w:tmpl w:val="0A583DD0"/>
    <w:lvl w:ilvl="0" w:tplc="EDA222A8">
      <w:start w:val="1"/>
      <w:numFmt w:val="decimal"/>
      <w:lvlText w:val="%1)"/>
      <w:lvlJc w:val="left"/>
      <w:pPr>
        <w:ind w:left="361" w:hanging="360"/>
      </w:pPr>
      <w:rPr>
        <w:rFonts w:hint="default"/>
      </w:rPr>
    </w:lvl>
    <w:lvl w:ilvl="1" w:tplc="04090017" w:tentative="1">
      <w:start w:val="1"/>
      <w:numFmt w:val="aiueoFullWidth"/>
      <w:lvlText w:val="(%2)"/>
      <w:lvlJc w:val="left"/>
      <w:pPr>
        <w:ind w:left="841" w:hanging="420"/>
      </w:pPr>
    </w:lvl>
    <w:lvl w:ilvl="2" w:tplc="04090011" w:tentative="1">
      <w:start w:val="1"/>
      <w:numFmt w:val="decimalEnclosedCircle"/>
      <w:lvlText w:val="%3"/>
      <w:lvlJc w:val="left"/>
      <w:pPr>
        <w:ind w:left="1261" w:hanging="420"/>
      </w:pPr>
    </w:lvl>
    <w:lvl w:ilvl="3" w:tplc="0409000F" w:tentative="1">
      <w:start w:val="1"/>
      <w:numFmt w:val="decimal"/>
      <w:lvlText w:val="%4."/>
      <w:lvlJc w:val="left"/>
      <w:pPr>
        <w:ind w:left="1681" w:hanging="420"/>
      </w:pPr>
    </w:lvl>
    <w:lvl w:ilvl="4" w:tplc="04090017" w:tentative="1">
      <w:start w:val="1"/>
      <w:numFmt w:val="aiueoFullWidth"/>
      <w:lvlText w:val="(%5)"/>
      <w:lvlJc w:val="left"/>
      <w:pPr>
        <w:ind w:left="2101" w:hanging="420"/>
      </w:pPr>
    </w:lvl>
    <w:lvl w:ilvl="5" w:tplc="04090011" w:tentative="1">
      <w:start w:val="1"/>
      <w:numFmt w:val="decimalEnclosedCircle"/>
      <w:lvlText w:val="%6"/>
      <w:lvlJc w:val="left"/>
      <w:pPr>
        <w:ind w:left="2521" w:hanging="420"/>
      </w:pPr>
    </w:lvl>
    <w:lvl w:ilvl="6" w:tplc="0409000F" w:tentative="1">
      <w:start w:val="1"/>
      <w:numFmt w:val="decimal"/>
      <w:lvlText w:val="%7."/>
      <w:lvlJc w:val="left"/>
      <w:pPr>
        <w:ind w:left="2941" w:hanging="420"/>
      </w:pPr>
    </w:lvl>
    <w:lvl w:ilvl="7" w:tplc="04090017" w:tentative="1">
      <w:start w:val="1"/>
      <w:numFmt w:val="aiueoFullWidth"/>
      <w:lvlText w:val="(%8)"/>
      <w:lvlJc w:val="left"/>
      <w:pPr>
        <w:ind w:left="3361" w:hanging="420"/>
      </w:pPr>
    </w:lvl>
    <w:lvl w:ilvl="8" w:tplc="04090011" w:tentative="1">
      <w:start w:val="1"/>
      <w:numFmt w:val="decimalEnclosedCircle"/>
      <w:lvlText w:val="%9"/>
      <w:lvlJc w:val="left"/>
      <w:pPr>
        <w:ind w:left="3781" w:hanging="420"/>
      </w:pPr>
    </w:lvl>
  </w:abstractNum>
  <w:num w:numId="1" w16cid:durableId="1027676746">
    <w:abstractNumId w:val="9"/>
  </w:num>
  <w:num w:numId="2" w16cid:durableId="1883441289">
    <w:abstractNumId w:val="7"/>
  </w:num>
  <w:num w:numId="3" w16cid:durableId="334504437">
    <w:abstractNumId w:val="6"/>
  </w:num>
  <w:num w:numId="4" w16cid:durableId="1762751528">
    <w:abstractNumId w:val="5"/>
  </w:num>
  <w:num w:numId="5" w16cid:durableId="1762724626">
    <w:abstractNumId w:val="4"/>
  </w:num>
  <w:num w:numId="6" w16cid:durableId="831410979">
    <w:abstractNumId w:val="8"/>
  </w:num>
  <w:num w:numId="7" w16cid:durableId="717584273">
    <w:abstractNumId w:val="3"/>
  </w:num>
  <w:num w:numId="8" w16cid:durableId="1456438390">
    <w:abstractNumId w:val="2"/>
  </w:num>
  <w:num w:numId="9" w16cid:durableId="108479521">
    <w:abstractNumId w:val="1"/>
  </w:num>
  <w:num w:numId="10" w16cid:durableId="1667855469">
    <w:abstractNumId w:val="0"/>
  </w:num>
  <w:num w:numId="11" w16cid:durableId="1854151403">
    <w:abstractNumId w:val="18"/>
  </w:num>
  <w:num w:numId="12" w16cid:durableId="1349482942">
    <w:abstractNumId w:val="11"/>
  </w:num>
  <w:num w:numId="13" w16cid:durableId="1320768792">
    <w:abstractNumId w:val="12"/>
  </w:num>
  <w:num w:numId="14" w16cid:durableId="2001886328">
    <w:abstractNumId w:val="16"/>
  </w:num>
  <w:num w:numId="15" w16cid:durableId="103965417">
    <w:abstractNumId w:val="10"/>
  </w:num>
  <w:num w:numId="16" w16cid:durableId="1254316241">
    <w:abstractNumId w:val="19"/>
  </w:num>
  <w:num w:numId="17" w16cid:durableId="1697341102">
    <w:abstractNumId w:val="14"/>
  </w:num>
  <w:num w:numId="18" w16cid:durableId="1744788615">
    <w:abstractNumId w:val="13"/>
  </w:num>
  <w:num w:numId="19" w16cid:durableId="2112356962">
    <w:abstractNumId w:val="20"/>
  </w:num>
  <w:num w:numId="20" w16cid:durableId="2110461879">
    <w:abstractNumId w:val="15"/>
  </w:num>
  <w:num w:numId="21" w16cid:durableId="7920165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839"/>
  <w:drawingGridHorizontalSpacing w:val="103"/>
  <w:drawingGridVerticalSpacing w:val="291"/>
  <w:displayHorizontalDrawingGridEvery w:val="0"/>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5EA4"/>
    <w:rsid w:val="00000296"/>
    <w:rsid w:val="000012CB"/>
    <w:rsid w:val="00002260"/>
    <w:rsid w:val="000022F2"/>
    <w:rsid w:val="000025AF"/>
    <w:rsid w:val="00003B65"/>
    <w:rsid w:val="000040B8"/>
    <w:rsid w:val="00005AE0"/>
    <w:rsid w:val="00007163"/>
    <w:rsid w:val="00007994"/>
    <w:rsid w:val="0001607F"/>
    <w:rsid w:val="000208F6"/>
    <w:rsid w:val="00020B39"/>
    <w:rsid w:val="00021AD3"/>
    <w:rsid w:val="000222E4"/>
    <w:rsid w:val="0002240A"/>
    <w:rsid w:val="000225DB"/>
    <w:rsid w:val="00023617"/>
    <w:rsid w:val="000248DE"/>
    <w:rsid w:val="00026362"/>
    <w:rsid w:val="00027546"/>
    <w:rsid w:val="000279E2"/>
    <w:rsid w:val="00027CB5"/>
    <w:rsid w:val="0003009E"/>
    <w:rsid w:val="00032878"/>
    <w:rsid w:val="0003527E"/>
    <w:rsid w:val="000359D6"/>
    <w:rsid w:val="00036BCB"/>
    <w:rsid w:val="000410CE"/>
    <w:rsid w:val="000419FF"/>
    <w:rsid w:val="00041AB8"/>
    <w:rsid w:val="0004208E"/>
    <w:rsid w:val="00042913"/>
    <w:rsid w:val="0004333A"/>
    <w:rsid w:val="0004361C"/>
    <w:rsid w:val="00044EE3"/>
    <w:rsid w:val="000454D6"/>
    <w:rsid w:val="00045D22"/>
    <w:rsid w:val="000514CC"/>
    <w:rsid w:val="00051B29"/>
    <w:rsid w:val="00055049"/>
    <w:rsid w:val="00055904"/>
    <w:rsid w:val="00056DE9"/>
    <w:rsid w:val="00057128"/>
    <w:rsid w:val="000574D4"/>
    <w:rsid w:val="0005760C"/>
    <w:rsid w:val="00057F9A"/>
    <w:rsid w:val="00060DEE"/>
    <w:rsid w:val="0006115E"/>
    <w:rsid w:val="00063C5C"/>
    <w:rsid w:val="00063F8B"/>
    <w:rsid w:val="0006504F"/>
    <w:rsid w:val="00065DE6"/>
    <w:rsid w:val="00066234"/>
    <w:rsid w:val="00067ED0"/>
    <w:rsid w:val="0007071A"/>
    <w:rsid w:val="00071457"/>
    <w:rsid w:val="00071516"/>
    <w:rsid w:val="0007297F"/>
    <w:rsid w:val="00072B07"/>
    <w:rsid w:val="0007314C"/>
    <w:rsid w:val="000739CB"/>
    <w:rsid w:val="00074E88"/>
    <w:rsid w:val="00076AA3"/>
    <w:rsid w:val="0008287A"/>
    <w:rsid w:val="00082BDD"/>
    <w:rsid w:val="00085744"/>
    <w:rsid w:val="000878D8"/>
    <w:rsid w:val="00087BCA"/>
    <w:rsid w:val="00087BEA"/>
    <w:rsid w:val="00087D83"/>
    <w:rsid w:val="00091584"/>
    <w:rsid w:val="00092269"/>
    <w:rsid w:val="00092AAF"/>
    <w:rsid w:val="000941A9"/>
    <w:rsid w:val="00094AD3"/>
    <w:rsid w:val="000951DD"/>
    <w:rsid w:val="0009617B"/>
    <w:rsid w:val="00096202"/>
    <w:rsid w:val="000A1575"/>
    <w:rsid w:val="000A35D2"/>
    <w:rsid w:val="000A4070"/>
    <w:rsid w:val="000A5145"/>
    <w:rsid w:val="000A568D"/>
    <w:rsid w:val="000A6484"/>
    <w:rsid w:val="000A6DB4"/>
    <w:rsid w:val="000B08B0"/>
    <w:rsid w:val="000B1056"/>
    <w:rsid w:val="000B44B1"/>
    <w:rsid w:val="000B605D"/>
    <w:rsid w:val="000B65F6"/>
    <w:rsid w:val="000B764E"/>
    <w:rsid w:val="000B77F9"/>
    <w:rsid w:val="000C141C"/>
    <w:rsid w:val="000C20B7"/>
    <w:rsid w:val="000C2687"/>
    <w:rsid w:val="000C2796"/>
    <w:rsid w:val="000C3417"/>
    <w:rsid w:val="000C3D5B"/>
    <w:rsid w:val="000C4115"/>
    <w:rsid w:val="000C41AE"/>
    <w:rsid w:val="000C4B4B"/>
    <w:rsid w:val="000C6128"/>
    <w:rsid w:val="000D0473"/>
    <w:rsid w:val="000D2CF3"/>
    <w:rsid w:val="000D325D"/>
    <w:rsid w:val="000D49D2"/>
    <w:rsid w:val="000D4B07"/>
    <w:rsid w:val="000D4D1F"/>
    <w:rsid w:val="000D5E62"/>
    <w:rsid w:val="000D5E7B"/>
    <w:rsid w:val="000D5EA4"/>
    <w:rsid w:val="000D73E6"/>
    <w:rsid w:val="000E0078"/>
    <w:rsid w:val="000E0707"/>
    <w:rsid w:val="000E08DC"/>
    <w:rsid w:val="000E0B8B"/>
    <w:rsid w:val="000E0D8E"/>
    <w:rsid w:val="000E2CB9"/>
    <w:rsid w:val="000E3E27"/>
    <w:rsid w:val="000E4263"/>
    <w:rsid w:val="000E4B76"/>
    <w:rsid w:val="000E4F9B"/>
    <w:rsid w:val="000E7344"/>
    <w:rsid w:val="000E7753"/>
    <w:rsid w:val="000F211E"/>
    <w:rsid w:val="000F2178"/>
    <w:rsid w:val="000F2282"/>
    <w:rsid w:val="000F333A"/>
    <w:rsid w:val="000F334D"/>
    <w:rsid w:val="000F5E94"/>
    <w:rsid w:val="000F6AED"/>
    <w:rsid w:val="00103107"/>
    <w:rsid w:val="00103F7E"/>
    <w:rsid w:val="0010478E"/>
    <w:rsid w:val="00104CD0"/>
    <w:rsid w:val="0010592F"/>
    <w:rsid w:val="00106348"/>
    <w:rsid w:val="00106C2E"/>
    <w:rsid w:val="00107903"/>
    <w:rsid w:val="00107BE9"/>
    <w:rsid w:val="00111930"/>
    <w:rsid w:val="00111ED8"/>
    <w:rsid w:val="00113B98"/>
    <w:rsid w:val="00116E03"/>
    <w:rsid w:val="00117B77"/>
    <w:rsid w:val="00120545"/>
    <w:rsid w:val="001211C3"/>
    <w:rsid w:val="00121582"/>
    <w:rsid w:val="001229D0"/>
    <w:rsid w:val="001238F4"/>
    <w:rsid w:val="00125D61"/>
    <w:rsid w:val="0012688F"/>
    <w:rsid w:val="00132044"/>
    <w:rsid w:val="00133842"/>
    <w:rsid w:val="0013507D"/>
    <w:rsid w:val="00135BD6"/>
    <w:rsid w:val="00136341"/>
    <w:rsid w:val="00136407"/>
    <w:rsid w:val="00136611"/>
    <w:rsid w:val="001373D5"/>
    <w:rsid w:val="00137E67"/>
    <w:rsid w:val="00141B0F"/>
    <w:rsid w:val="00141BD6"/>
    <w:rsid w:val="001430B3"/>
    <w:rsid w:val="0014386F"/>
    <w:rsid w:val="0014438B"/>
    <w:rsid w:val="00145DAE"/>
    <w:rsid w:val="00146144"/>
    <w:rsid w:val="00147AD4"/>
    <w:rsid w:val="0015073C"/>
    <w:rsid w:val="00151381"/>
    <w:rsid w:val="001558DD"/>
    <w:rsid w:val="001572AC"/>
    <w:rsid w:val="00157ED6"/>
    <w:rsid w:val="00160114"/>
    <w:rsid w:val="001606DC"/>
    <w:rsid w:val="00160CA5"/>
    <w:rsid w:val="00160F91"/>
    <w:rsid w:val="001613F8"/>
    <w:rsid w:val="0016143A"/>
    <w:rsid w:val="00161593"/>
    <w:rsid w:val="0016175B"/>
    <w:rsid w:val="00162462"/>
    <w:rsid w:val="00163F41"/>
    <w:rsid w:val="00164749"/>
    <w:rsid w:val="0016631C"/>
    <w:rsid w:val="00167417"/>
    <w:rsid w:val="00170723"/>
    <w:rsid w:val="00170AE1"/>
    <w:rsid w:val="00170D74"/>
    <w:rsid w:val="0017330C"/>
    <w:rsid w:val="00173DD2"/>
    <w:rsid w:val="00174936"/>
    <w:rsid w:val="00174AF0"/>
    <w:rsid w:val="00174BDE"/>
    <w:rsid w:val="0017592A"/>
    <w:rsid w:val="00175DA5"/>
    <w:rsid w:val="0017620C"/>
    <w:rsid w:val="00177778"/>
    <w:rsid w:val="00181088"/>
    <w:rsid w:val="001812D1"/>
    <w:rsid w:val="00181A95"/>
    <w:rsid w:val="00183DB0"/>
    <w:rsid w:val="00184325"/>
    <w:rsid w:val="00184930"/>
    <w:rsid w:val="001853DA"/>
    <w:rsid w:val="00186034"/>
    <w:rsid w:val="001864C1"/>
    <w:rsid w:val="00187A55"/>
    <w:rsid w:val="00187BE0"/>
    <w:rsid w:val="00190637"/>
    <w:rsid w:val="0019349A"/>
    <w:rsid w:val="0019506E"/>
    <w:rsid w:val="00196223"/>
    <w:rsid w:val="00196C41"/>
    <w:rsid w:val="0019735F"/>
    <w:rsid w:val="001A0DDF"/>
    <w:rsid w:val="001A1A5D"/>
    <w:rsid w:val="001A1E1D"/>
    <w:rsid w:val="001A492D"/>
    <w:rsid w:val="001A5376"/>
    <w:rsid w:val="001A5489"/>
    <w:rsid w:val="001A70B0"/>
    <w:rsid w:val="001A7CCB"/>
    <w:rsid w:val="001B183D"/>
    <w:rsid w:val="001B2007"/>
    <w:rsid w:val="001B3F73"/>
    <w:rsid w:val="001B4175"/>
    <w:rsid w:val="001B4A74"/>
    <w:rsid w:val="001B5E4E"/>
    <w:rsid w:val="001B61D8"/>
    <w:rsid w:val="001B7939"/>
    <w:rsid w:val="001C1A09"/>
    <w:rsid w:val="001C1BA7"/>
    <w:rsid w:val="001C2AFD"/>
    <w:rsid w:val="001C2CA6"/>
    <w:rsid w:val="001C4326"/>
    <w:rsid w:val="001C4980"/>
    <w:rsid w:val="001C530C"/>
    <w:rsid w:val="001C5DEA"/>
    <w:rsid w:val="001C6A63"/>
    <w:rsid w:val="001D29A7"/>
    <w:rsid w:val="001D6FB3"/>
    <w:rsid w:val="001D7053"/>
    <w:rsid w:val="001E26C8"/>
    <w:rsid w:val="001E2DF0"/>
    <w:rsid w:val="001E404F"/>
    <w:rsid w:val="001E4CAF"/>
    <w:rsid w:val="001E53AE"/>
    <w:rsid w:val="001E7929"/>
    <w:rsid w:val="001E7FFE"/>
    <w:rsid w:val="001F1877"/>
    <w:rsid w:val="001F18B2"/>
    <w:rsid w:val="001F27F4"/>
    <w:rsid w:val="001F2E7C"/>
    <w:rsid w:val="001F5057"/>
    <w:rsid w:val="001F6631"/>
    <w:rsid w:val="001F6E30"/>
    <w:rsid w:val="001F7E02"/>
    <w:rsid w:val="002016AB"/>
    <w:rsid w:val="00201B2C"/>
    <w:rsid w:val="00202F51"/>
    <w:rsid w:val="0020445B"/>
    <w:rsid w:val="0020476A"/>
    <w:rsid w:val="00205D91"/>
    <w:rsid w:val="00206351"/>
    <w:rsid w:val="00206854"/>
    <w:rsid w:val="002074FF"/>
    <w:rsid w:val="0021066E"/>
    <w:rsid w:val="00210C4A"/>
    <w:rsid w:val="002138CD"/>
    <w:rsid w:val="002156CC"/>
    <w:rsid w:val="00215A37"/>
    <w:rsid w:val="002175E5"/>
    <w:rsid w:val="002238C8"/>
    <w:rsid w:val="002252A2"/>
    <w:rsid w:val="00231264"/>
    <w:rsid w:val="00231851"/>
    <w:rsid w:val="002328C4"/>
    <w:rsid w:val="00232A43"/>
    <w:rsid w:val="00232CC7"/>
    <w:rsid w:val="002330E2"/>
    <w:rsid w:val="00234098"/>
    <w:rsid w:val="002350A7"/>
    <w:rsid w:val="00235B02"/>
    <w:rsid w:val="00235B73"/>
    <w:rsid w:val="00236709"/>
    <w:rsid w:val="002370BA"/>
    <w:rsid w:val="0023797B"/>
    <w:rsid w:val="002379DA"/>
    <w:rsid w:val="00237ED7"/>
    <w:rsid w:val="00241FB1"/>
    <w:rsid w:val="002423D8"/>
    <w:rsid w:val="002427CE"/>
    <w:rsid w:val="00251D60"/>
    <w:rsid w:val="00251D6A"/>
    <w:rsid w:val="00251DE2"/>
    <w:rsid w:val="0025648F"/>
    <w:rsid w:val="00261CE2"/>
    <w:rsid w:val="00262FC5"/>
    <w:rsid w:val="002630ED"/>
    <w:rsid w:val="002647E4"/>
    <w:rsid w:val="00270109"/>
    <w:rsid w:val="0027049A"/>
    <w:rsid w:val="00272496"/>
    <w:rsid w:val="002739AF"/>
    <w:rsid w:val="0027433F"/>
    <w:rsid w:val="002743AA"/>
    <w:rsid w:val="00274EB9"/>
    <w:rsid w:val="00275858"/>
    <w:rsid w:val="0027676F"/>
    <w:rsid w:val="00281414"/>
    <w:rsid w:val="00281610"/>
    <w:rsid w:val="00281A29"/>
    <w:rsid w:val="00284654"/>
    <w:rsid w:val="00284686"/>
    <w:rsid w:val="002857F2"/>
    <w:rsid w:val="002866AA"/>
    <w:rsid w:val="0028725A"/>
    <w:rsid w:val="0029194C"/>
    <w:rsid w:val="0029243C"/>
    <w:rsid w:val="00292CEB"/>
    <w:rsid w:val="00293C93"/>
    <w:rsid w:val="00295D7F"/>
    <w:rsid w:val="00295E8B"/>
    <w:rsid w:val="002975FA"/>
    <w:rsid w:val="002A0183"/>
    <w:rsid w:val="002A14A7"/>
    <w:rsid w:val="002A29C6"/>
    <w:rsid w:val="002A31F8"/>
    <w:rsid w:val="002A32D7"/>
    <w:rsid w:val="002A45CA"/>
    <w:rsid w:val="002A51F0"/>
    <w:rsid w:val="002A54EF"/>
    <w:rsid w:val="002A5EDA"/>
    <w:rsid w:val="002A5FA7"/>
    <w:rsid w:val="002A61B9"/>
    <w:rsid w:val="002B11B6"/>
    <w:rsid w:val="002B1A8F"/>
    <w:rsid w:val="002B1FE0"/>
    <w:rsid w:val="002B3E6A"/>
    <w:rsid w:val="002B45AB"/>
    <w:rsid w:val="002B4A78"/>
    <w:rsid w:val="002C0F49"/>
    <w:rsid w:val="002C12CA"/>
    <w:rsid w:val="002C30B2"/>
    <w:rsid w:val="002C33CE"/>
    <w:rsid w:val="002C367B"/>
    <w:rsid w:val="002C51A1"/>
    <w:rsid w:val="002C54D4"/>
    <w:rsid w:val="002C7060"/>
    <w:rsid w:val="002C7C12"/>
    <w:rsid w:val="002C7CC1"/>
    <w:rsid w:val="002C7D0A"/>
    <w:rsid w:val="002D0296"/>
    <w:rsid w:val="002D0481"/>
    <w:rsid w:val="002D07D8"/>
    <w:rsid w:val="002D08EA"/>
    <w:rsid w:val="002D0D6F"/>
    <w:rsid w:val="002D1D64"/>
    <w:rsid w:val="002D2A18"/>
    <w:rsid w:val="002D2EF9"/>
    <w:rsid w:val="002D3D22"/>
    <w:rsid w:val="002D42FA"/>
    <w:rsid w:val="002D58CB"/>
    <w:rsid w:val="002E071C"/>
    <w:rsid w:val="002E181C"/>
    <w:rsid w:val="002E3A4E"/>
    <w:rsid w:val="002E3B20"/>
    <w:rsid w:val="002E46F7"/>
    <w:rsid w:val="002E589E"/>
    <w:rsid w:val="002E5C21"/>
    <w:rsid w:val="002E79D4"/>
    <w:rsid w:val="002F3B84"/>
    <w:rsid w:val="002F5485"/>
    <w:rsid w:val="002F6BA3"/>
    <w:rsid w:val="002F7D39"/>
    <w:rsid w:val="003000CD"/>
    <w:rsid w:val="00300593"/>
    <w:rsid w:val="00301410"/>
    <w:rsid w:val="00302F7C"/>
    <w:rsid w:val="00303EDF"/>
    <w:rsid w:val="00310017"/>
    <w:rsid w:val="00313346"/>
    <w:rsid w:val="0031445A"/>
    <w:rsid w:val="00314620"/>
    <w:rsid w:val="00315208"/>
    <w:rsid w:val="003153FB"/>
    <w:rsid w:val="00316667"/>
    <w:rsid w:val="00317D0F"/>
    <w:rsid w:val="003228A9"/>
    <w:rsid w:val="00323CCA"/>
    <w:rsid w:val="00323DC2"/>
    <w:rsid w:val="003244B6"/>
    <w:rsid w:val="003249C4"/>
    <w:rsid w:val="00324C45"/>
    <w:rsid w:val="00327317"/>
    <w:rsid w:val="003316DA"/>
    <w:rsid w:val="00332160"/>
    <w:rsid w:val="00332B10"/>
    <w:rsid w:val="00332FE7"/>
    <w:rsid w:val="00333589"/>
    <w:rsid w:val="003340AB"/>
    <w:rsid w:val="003348FC"/>
    <w:rsid w:val="0034065F"/>
    <w:rsid w:val="00340942"/>
    <w:rsid w:val="00340B1C"/>
    <w:rsid w:val="0034158D"/>
    <w:rsid w:val="00341FD4"/>
    <w:rsid w:val="00344365"/>
    <w:rsid w:val="00344995"/>
    <w:rsid w:val="003459FE"/>
    <w:rsid w:val="003462E2"/>
    <w:rsid w:val="0034676A"/>
    <w:rsid w:val="00346A27"/>
    <w:rsid w:val="00350861"/>
    <w:rsid w:val="003516DC"/>
    <w:rsid w:val="00351E49"/>
    <w:rsid w:val="00351F3B"/>
    <w:rsid w:val="00351FA3"/>
    <w:rsid w:val="0035209F"/>
    <w:rsid w:val="00352214"/>
    <w:rsid w:val="0035490A"/>
    <w:rsid w:val="00355785"/>
    <w:rsid w:val="00355B05"/>
    <w:rsid w:val="003574D5"/>
    <w:rsid w:val="00360BA4"/>
    <w:rsid w:val="00360BBA"/>
    <w:rsid w:val="00361669"/>
    <w:rsid w:val="00362132"/>
    <w:rsid w:val="00364446"/>
    <w:rsid w:val="0036654B"/>
    <w:rsid w:val="003677C3"/>
    <w:rsid w:val="00367C88"/>
    <w:rsid w:val="00367F40"/>
    <w:rsid w:val="00370A28"/>
    <w:rsid w:val="00371CC4"/>
    <w:rsid w:val="0037256B"/>
    <w:rsid w:val="0037259E"/>
    <w:rsid w:val="00372937"/>
    <w:rsid w:val="00373555"/>
    <w:rsid w:val="00373E49"/>
    <w:rsid w:val="00377CFA"/>
    <w:rsid w:val="00381854"/>
    <w:rsid w:val="00381C91"/>
    <w:rsid w:val="00381EEA"/>
    <w:rsid w:val="00384473"/>
    <w:rsid w:val="00385D46"/>
    <w:rsid w:val="003867F4"/>
    <w:rsid w:val="003869F6"/>
    <w:rsid w:val="003878F7"/>
    <w:rsid w:val="00390AEA"/>
    <w:rsid w:val="00391340"/>
    <w:rsid w:val="00392BF7"/>
    <w:rsid w:val="003940B7"/>
    <w:rsid w:val="003945FC"/>
    <w:rsid w:val="0039507A"/>
    <w:rsid w:val="0039565B"/>
    <w:rsid w:val="003957BA"/>
    <w:rsid w:val="0039603E"/>
    <w:rsid w:val="003964D6"/>
    <w:rsid w:val="0039785A"/>
    <w:rsid w:val="003A06FE"/>
    <w:rsid w:val="003A215B"/>
    <w:rsid w:val="003A24A6"/>
    <w:rsid w:val="003A4259"/>
    <w:rsid w:val="003A43EA"/>
    <w:rsid w:val="003A60F4"/>
    <w:rsid w:val="003A66AE"/>
    <w:rsid w:val="003A7853"/>
    <w:rsid w:val="003B0879"/>
    <w:rsid w:val="003B11C0"/>
    <w:rsid w:val="003B1B49"/>
    <w:rsid w:val="003B1DB7"/>
    <w:rsid w:val="003B1FB0"/>
    <w:rsid w:val="003B2682"/>
    <w:rsid w:val="003B4449"/>
    <w:rsid w:val="003B4708"/>
    <w:rsid w:val="003B472B"/>
    <w:rsid w:val="003B4DF9"/>
    <w:rsid w:val="003B5166"/>
    <w:rsid w:val="003B6177"/>
    <w:rsid w:val="003B76B6"/>
    <w:rsid w:val="003C1BA0"/>
    <w:rsid w:val="003C2D2B"/>
    <w:rsid w:val="003C3AA7"/>
    <w:rsid w:val="003C3B7E"/>
    <w:rsid w:val="003C48C4"/>
    <w:rsid w:val="003C536D"/>
    <w:rsid w:val="003C5BBC"/>
    <w:rsid w:val="003C5C24"/>
    <w:rsid w:val="003C6A09"/>
    <w:rsid w:val="003C7F78"/>
    <w:rsid w:val="003D09F7"/>
    <w:rsid w:val="003D14E8"/>
    <w:rsid w:val="003D5400"/>
    <w:rsid w:val="003D6B41"/>
    <w:rsid w:val="003D6BAF"/>
    <w:rsid w:val="003E0468"/>
    <w:rsid w:val="003E10FD"/>
    <w:rsid w:val="003E21C1"/>
    <w:rsid w:val="003E2724"/>
    <w:rsid w:val="003E2C2B"/>
    <w:rsid w:val="003E54BC"/>
    <w:rsid w:val="003E61D4"/>
    <w:rsid w:val="003E629D"/>
    <w:rsid w:val="003E650D"/>
    <w:rsid w:val="003E69F7"/>
    <w:rsid w:val="003E75F0"/>
    <w:rsid w:val="003E7B72"/>
    <w:rsid w:val="003F17A4"/>
    <w:rsid w:val="003F3463"/>
    <w:rsid w:val="003F3A3D"/>
    <w:rsid w:val="003F6BC1"/>
    <w:rsid w:val="003F7240"/>
    <w:rsid w:val="00402DD6"/>
    <w:rsid w:val="00405311"/>
    <w:rsid w:val="00405FD7"/>
    <w:rsid w:val="0041081D"/>
    <w:rsid w:val="00410D2B"/>
    <w:rsid w:val="00411945"/>
    <w:rsid w:val="00411F5C"/>
    <w:rsid w:val="004137F7"/>
    <w:rsid w:val="00413AC8"/>
    <w:rsid w:val="004161AF"/>
    <w:rsid w:val="0041708A"/>
    <w:rsid w:val="004178DD"/>
    <w:rsid w:val="00420650"/>
    <w:rsid w:val="00420E65"/>
    <w:rsid w:val="004214C0"/>
    <w:rsid w:val="0042169F"/>
    <w:rsid w:val="00424F91"/>
    <w:rsid w:val="00425AB9"/>
    <w:rsid w:val="004260EE"/>
    <w:rsid w:val="00426F49"/>
    <w:rsid w:val="004313B4"/>
    <w:rsid w:val="00432793"/>
    <w:rsid w:val="00432E19"/>
    <w:rsid w:val="00433571"/>
    <w:rsid w:val="00433A57"/>
    <w:rsid w:val="004353A3"/>
    <w:rsid w:val="00437947"/>
    <w:rsid w:val="00437FD7"/>
    <w:rsid w:val="0044063E"/>
    <w:rsid w:val="004429F4"/>
    <w:rsid w:val="004435F8"/>
    <w:rsid w:val="00444187"/>
    <w:rsid w:val="0044573F"/>
    <w:rsid w:val="00446666"/>
    <w:rsid w:val="0044712F"/>
    <w:rsid w:val="004478A6"/>
    <w:rsid w:val="00450790"/>
    <w:rsid w:val="0045116D"/>
    <w:rsid w:val="00451702"/>
    <w:rsid w:val="00452F7E"/>
    <w:rsid w:val="0045432D"/>
    <w:rsid w:val="00454C82"/>
    <w:rsid w:val="004558D2"/>
    <w:rsid w:val="00457CFF"/>
    <w:rsid w:val="00460610"/>
    <w:rsid w:val="00460BDF"/>
    <w:rsid w:val="00460FEA"/>
    <w:rsid w:val="00461AC2"/>
    <w:rsid w:val="00463AFA"/>
    <w:rsid w:val="00464374"/>
    <w:rsid w:val="00464A0F"/>
    <w:rsid w:val="00467217"/>
    <w:rsid w:val="00467C1C"/>
    <w:rsid w:val="00470641"/>
    <w:rsid w:val="00472B0F"/>
    <w:rsid w:val="00474158"/>
    <w:rsid w:val="004747CD"/>
    <w:rsid w:val="00474F19"/>
    <w:rsid w:val="004768A6"/>
    <w:rsid w:val="00476E4F"/>
    <w:rsid w:val="00477D47"/>
    <w:rsid w:val="00481E17"/>
    <w:rsid w:val="00482ECA"/>
    <w:rsid w:val="004841A3"/>
    <w:rsid w:val="0048592A"/>
    <w:rsid w:val="004860F1"/>
    <w:rsid w:val="00493B21"/>
    <w:rsid w:val="0049436C"/>
    <w:rsid w:val="00494809"/>
    <w:rsid w:val="004950BB"/>
    <w:rsid w:val="00495CBD"/>
    <w:rsid w:val="004962B0"/>
    <w:rsid w:val="004A2C4B"/>
    <w:rsid w:val="004A3D99"/>
    <w:rsid w:val="004A5AE2"/>
    <w:rsid w:val="004A6296"/>
    <w:rsid w:val="004A7060"/>
    <w:rsid w:val="004A7174"/>
    <w:rsid w:val="004A7435"/>
    <w:rsid w:val="004A7C1F"/>
    <w:rsid w:val="004B0658"/>
    <w:rsid w:val="004B0775"/>
    <w:rsid w:val="004B0F00"/>
    <w:rsid w:val="004B11AD"/>
    <w:rsid w:val="004B2455"/>
    <w:rsid w:val="004B53B4"/>
    <w:rsid w:val="004B60D7"/>
    <w:rsid w:val="004B6485"/>
    <w:rsid w:val="004B68F2"/>
    <w:rsid w:val="004B6D2F"/>
    <w:rsid w:val="004B7488"/>
    <w:rsid w:val="004B7494"/>
    <w:rsid w:val="004C2780"/>
    <w:rsid w:val="004C2958"/>
    <w:rsid w:val="004C2A48"/>
    <w:rsid w:val="004C2A6B"/>
    <w:rsid w:val="004C3ACF"/>
    <w:rsid w:val="004C5D07"/>
    <w:rsid w:val="004C6C31"/>
    <w:rsid w:val="004C71A8"/>
    <w:rsid w:val="004C7BD2"/>
    <w:rsid w:val="004C7DCB"/>
    <w:rsid w:val="004D0E4B"/>
    <w:rsid w:val="004D32C2"/>
    <w:rsid w:val="004D41DD"/>
    <w:rsid w:val="004D4E0A"/>
    <w:rsid w:val="004D617A"/>
    <w:rsid w:val="004D7271"/>
    <w:rsid w:val="004E1339"/>
    <w:rsid w:val="004E3DE1"/>
    <w:rsid w:val="004E5BE5"/>
    <w:rsid w:val="004E615F"/>
    <w:rsid w:val="004E6726"/>
    <w:rsid w:val="004F0572"/>
    <w:rsid w:val="004F2560"/>
    <w:rsid w:val="004F2F13"/>
    <w:rsid w:val="004F3C1F"/>
    <w:rsid w:val="004F4334"/>
    <w:rsid w:val="004F433F"/>
    <w:rsid w:val="004F43C5"/>
    <w:rsid w:val="004F4640"/>
    <w:rsid w:val="004F4DBE"/>
    <w:rsid w:val="004F51AB"/>
    <w:rsid w:val="004F523E"/>
    <w:rsid w:val="004F576C"/>
    <w:rsid w:val="004F585B"/>
    <w:rsid w:val="004F5FA8"/>
    <w:rsid w:val="004F6EA2"/>
    <w:rsid w:val="004F7AE0"/>
    <w:rsid w:val="005003D6"/>
    <w:rsid w:val="00500BC9"/>
    <w:rsid w:val="00501877"/>
    <w:rsid w:val="00501F01"/>
    <w:rsid w:val="00503D3E"/>
    <w:rsid w:val="005061D0"/>
    <w:rsid w:val="00506B60"/>
    <w:rsid w:val="005110CE"/>
    <w:rsid w:val="00511CDB"/>
    <w:rsid w:val="0051482B"/>
    <w:rsid w:val="00514896"/>
    <w:rsid w:val="005158A8"/>
    <w:rsid w:val="005171CF"/>
    <w:rsid w:val="00520683"/>
    <w:rsid w:val="0052286D"/>
    <w:rsid w:val="005230D1"/>
    <w:rsid w:val="00524081"/>
    <w:rsid w:val="00526347"/>
    <w:rsid w:val="00526365"/>
    <w:rsid w:val="00526597"/>
    <w:rsid w:val="0052674B"/>
    <w:rsid w:val="00526EF1"/>
    <w:rsid w:val="005300CA"/>
    <w:rsid w:val="005309BE"/>
    <w:rsid w:val="00531149"/>
    <w:rsid w:val="00531E38"/>
    <w:rsid w:val="00532AA1"/>
    <w:rsid w:val="005336C2"/>
    <w:rsid w:val="00535D23"/>
    <w:rsid w:val="0053626D"/>
    <w:rsid w:val="0053752B"/>
    <w:rsid w:val="00537E3F"/>
    <w:rsid w:val="00543A22"/>
    <w:rsid w:val="0054522B"/>
    <w:rsid w:val="00545BE7"/>
    <w:rsid w:val="005479C7"/>
    <w:rsid w:val="005507A7"/>
    <w:rsid w:val="00552722"/>
    <w:rsid w:val="005533D8"/>
    <w:rsid w:val="0055376D"/>
    <w:rsid w:val="005539BC"/>
    <w:rsid w:val="00554045"/>
    <w:rsid w:val="00554357"/>
    <w:rsid w:val="0055697A"/>
    <w:rsid w:val="00556B4D"/>
    <w:rsid w:val="00557685"/>
    <w:rsid w:val="00557725"/>
    <w:rsid w:val="00561D5A"/>
    <w:rsid w:val="00562725"/>
    <w:rsid w:val="00562761"/>
    <w:rsid w:val="0056282B"/>
    <w:rsid w:val="00562D95"/>
    <w:rsid w:val="00562F4D"/>
    <w:rsid w:val="005643A5"/>
    <w:rsid w:val="005661C8"/>
    <w:rsid w:val="00570D29"/>
    <w:rsid w:val="00571373"/>
    <w:rsid w:val="00574670"/>
    <w:rsid w:val="00575FB3"/>
    <w:rsid w:val="00576049"/>
    <w:rsid w:val="00576FC1"/>
    <w:rsid w:val="005770BD"/>
    <w:rsid w:val="00580BF8"/>
    <w:rsid w:val="00580EA7"/>
    <w:rsid w:val="00582B3D"/>
    <w:rsid w:val="005854ED"/>
    <w:rsid w:val="0058569D"/>
    <w:rsid w:val="00585E8E"/>
    <w:rsid w:val="00586728"/>
    <w:rsid w:val="005868A7"/>
    <w:rsid w:val="0058721B"/>
    <w:rsid w:val="00592820"/>
    <w:rsid w:val="00592D2F"/>
    <w:rsid w:val="0059353A"/>
    <w:rsid w:val="00593715"/>
    <w:rsid w:val="00593DAC"/>
    <w:rsid w:val="00593F20"/>
    <w:rsid w:val="00594B50"/>
    <w:rsid w:val="00595A86"/>
    <w:rsid w:val="00595AA1"/>
    <w:rsid w:val="005978FD"/>
    <w:rsid w:val="005A02F3"/>
    <w:rsid w:val="005A0755"/>
    <w:rsid w:val="005A0AD8"/>
    <w:rsid w:val="005A0D2D"/>
    <w:rsid w:val="005A102B"/>
    <w:rsid w:val="005A19CF"/>
    <w:rsid w:val="005A2153"/>
    <w:rsid w:val="005A2314"/>
    <w:rsid w:val="005A2FC3"/>
    <w:rsid w:val="005A6593"/>
    <w:rsid w:val="005A726E"/>
    <w:rsid w:val="005A73ED"/>
    <w:rsid w:val="005A7B07"/>
    <w:rsid w:val="005B1014"/>
    <w:rsid w:val="005B1909"/>
    <w:rsid w:val="005B19F4"/>
    <w:rsid w:val="005B204C"/>
    <w:rsid w:val="005B29DC"/>
    <w:rsid w:val="005B3A3E"/>
    <w:rsid w:val="005B3EB8"/>
    <w:rsid w:val="005B651E"/>
    <w:rsid w:val="005B664D"/>
    <w:rsid w:val="005B6B6B"/>
    <w:rsid w:val="005B6E9E"/>
    <w:rsid w:val="005C09CD"/>
    <w:rsid w:val="005C14A8"/>
    <w:rsid w:val="005C3E0E"/>
    <w:rsid w:val="005C4D94"/>
    <w:rsid w:val="005C55CD"/>
    <w:rsid w:val="005C6218"/>
    <w:rsid w:val="005C70FF"/>
    <w:rsid w:val="005C74F6"/>
    <w:rsid w:val="005D0C7E"/>
    <w:rsid w:val="005D1593"/>
    <w:rsid w:val="005D1BBF"/>
    <w:rsid w:val="005D1D1D"/>
    <w:rsid w:val="005D2722"/>
    <w:rsid w:val="005D3EDA"/>
    <w:rsid w:val="005D5D87"/>
    <w:rsid w:val="005E0603"/>
    <w:rsid w:val="005E078D"/>
    <w:rsid w:val="005E1DDD"/>
    <w:rsid w:val="005E23F0"/>
    <w:rsid w:val="005E360A"/>
    <w:rsid w:val="005E4D1E"/>
    <w:rsid w:val="005E4EEE"/>
    <w:rsid w:val="005E57FE"/>
    <w:rsid w:val="005E5EDA"/>
    <w:rsid w:val="005E6182"/>
    <w:rsid w:val="005E630E"/>
    <w:rsid w:val="005E7316"/>
    <w:rsid w:val="005E7B67"/>
    <w:rsid w:val="005F00DC"/>
    <w:rsid w:val="005F247B"/>
    <w:rsid w:val="005F2567"/>
    <w:rsid w:val="005F2CF1"/>
    <w:rsid w:val="005F479D"/>
    <w:rsid w:val="005F4EA4"/>
    <w:rsid w:val="005F66FC"/>
    <w:rsid w:val="00602EBA"/>
    <w:rsid w:val="006033CE"/>
    <w:rsid w:val="0060415A"/>
    <w:rsid w:val="00604C23"/>
    <w:rsid w:val="006059BE"/>
    <w:rsid w:val="006062F7"/>
    <w:rsid w:val="00606403"/>
    <w:rsid w:val="006118D6"/>
    <w:rsid w:val="00612304"/>
    <w:rsid w:val="006133B2"/>
    <w:rsid w:val="006133E9"/>
    <w:rsid w:val="00613485"/>
    <w:rsid w:val="006148EF"/>
    <w:rsid w:val="00614B98"/>
    <w:rsid w:val="00614EB9"/>
    <w:rsid w:val="006154A5"/>
    <w:rsid w:val="006156A1"/>
    <w:rsid w:val="00616D88"/>
    <w:rsid w:val="006207E6"/>
    <w:rsid w:val="00620DAC"/>
    <w:rsid w:val="0062162F"/>
    <w:rsid w:val="00622534"/>
    <w:rsid w:val="00622919"/>
    <w:rsid w:val="00624319"/>
    <w:rsid w:val="006250A8"/>
    <w:rsid w:val="00625C75"/>
    <w:rsid w:val="006340D9"/>
    <w:rsid w:val="006344B9"/>
    <w:rsid w:val="006359E8"/>
    <w:rsid w:val="00635C94"/>
    <w:rsid w:val="00637776"/>
    <w:rsid w:val="00640BF5"/>
    <w:rsid w:val="00641730"/>
    <w:rsid w:val="006433F9"/>
    <w:rsid w:val="00643A59"/>
    <w:rsid w:val="00644D28"/>
    <w:rsid w:val="00645B7A"/>
    <w:rsid w:val="0065072A"/>
    <w:rsid w:val="00650F32"/>
    <w:rsid w:val="0065170D"/>
    <w:rsid w:val="006519C3"/>
    <w:rsid w:val="006527E8"/>
    <w:rsid w:val="00652A17"/>
    <w:rsid w:val="00654669"/>
    <w:rsid w:val="006552CA"/>
    <w:rsid w:val="00656E40"/>
    <w:rsid w:val="0065711C"/>
    <w:rsid w:val="00660126"/>
    <w:rsid w:val="00660F92"/>
    <w:rsid w:val="0066128D"/>
    <w:rsid w:val="00662480"/>
    <w:rsid w:val="00662608"/>
    <w:rsid w:val="00662829"/>
    <w:rsid w:val="0066375C"/>
    <w:rsid w:val="00664888"/>
    <w:rsid w:val="00664CD4"/>
    <w:rsid w:val="00667996"/>
    <w:rsid w:val="00667C8E"/>
    <w:rsid w:val="00667CDD"/>
    <w:rsid w:val="00672223"/>
    <w:rsid w:val="00672434"/>
    <w:rsid w:val="006743C9"/>
    <w:rsid w:val="00676066"/>
    <w:rsid w:val="00676AC1"/>
    <w:rsid w:val="00677DAB"/>
    <w:rsid w:val="00677FB1"/>
    <w:rsid w:val="00680D1C"/>
    <w:rsid w:val="00681192"/>
    <w:rsid w:val="00681487"/>
    <w:rsid w:val="0068184F"/>
    <w:rsid w:val="0068201E"/>
    <w:rsid w:val="006825AF"/>
    <w:rsid w:val="00682A1E"/>
    <w:rsid w:val="00682A70"/>
    <w:rsid w:val="00682E87"/>
    <w:rsid w:val="006835F2"/>
    <w:rsid w:val="00685328"/>
    <w:rsid w:val="00685C31"/>
    <w:rsid w:val="00686EAA"/>
    <w:rsid w:val="0068779B"/>
    <w:rsid w:val="00690A57"/>
    <w:rsid w:val="00691B73"/>
    <w:rsid w:val="006926A6"/>
    <w:rsid w:val="00692F36"/>
    <w:rsid w:val="00693470"/>
    <w:rsid w:val="006938B7"/>
    <w:rsid w:val="006952E1"/>
    <w:rsid w:val="0069756A"/>
    <w:rsid w:val="006975D6"/>
    <w:rsid w:val="00697AB5"/>
    <w:rsid w:val="006A025D"/>
    <w:rsid w:val="006A2570"/>
    <w:rsid w:val="006A3933"/>
    <w:rsid w:val="006A39E6"/>
    <w:rsid w:val="006A5ED0"/>
    <w:rsid w:val="006A632D"/>
    <w:rsid w:val="006A658D"/>
    <w:rsid w:val="006B076D"/>
    <w:rsid w:val="006B4A82"/>
    <w:rsid w:val="006B54BE"/>
    <w:rsid w:val="006B5E7D"/>
    <w:rsid w:val="006B70C9"/>
    <w:rsid w:val="006B7890"/>
    <w:rsid w:val="006B7B2A"/>
    <w:rsid w:val="006C0B67"/>
    <w:rsid w:val="006C14A5"/>
    <w:rsid w:val="006C240E"/>
    <w:rsid w:val="006C3DF8"/>
    <w:rsid w:val="006C4504"/>
    <w:rsid w:val="006C579C"/>
    <w:rsid w:val="006C5C4A"/>
    <w:rsid w:val="006C5FD7"/>
    <w:rsid w:val="006C6141"/>
    <w:rsid w:val="006C678D"/>
    <w:rsid w:val="006C7C8B"/>
    <w:rsid w:val="006D119A"/>
    <w:rsid w:val="006D1382"/>
    <w:rsid w:val="006D1AAF"/>
    <w:rsid w:val="006D2D6C"/>
    <w:rsid w:val="006D367A"/>
    <w:rsid w:val="006D459F"/>
    <w:rsid w:val="006D591B"/>
    <w:rsid w:val="006D658C"/>
    <w:rsid w:val="006D72E6"/>
    <w:rsid w:val="006E06ED"/>
    <w:rsid w:val="006E0FB4"/>
    <w:rsid w:val="006E1E0E"/>
    <w:rsid w:val="006E2840"/>
    <w:rsid w:val="006E2B55"/>
    <w:rsid w:val="006E2F5F"/>
    <w:rsid w:val="006E3673"/>
    <w:rsid w:val="006E5100"/>
    <w:rsid w:val="006E7060"/>
    <w:rsid w:val="006F0334"/>
    <w:rsid w:val="006F0376"/>
    <w:rsid w:val="006F0EB8"/>
    <w:rsid w:val="006F2A6C"/>
    <w:rsid w:val="006F2D7F"/>
    <w:rsid w:val="006F324A"/>
    <w:rsid w:val="006F48EE"/>
    <w:rsid w:val="006F74B0"/>
    <w:rsid w:val="007002A4"/>
    <w:rsid w:val="007009B7"/>
    <w:rsid w:val="00700AED"/>
    <w:rsid w:val="007010E6"/>
    <w:rsid w:val="00702D7C"/>
    <w:rsid w:val="00703098"/>
    <w:rsid w:val="0070309A"/>
    <w:rsid w:val="00704C5E"/>
    <w:rsid w:val="00704CB5"/>
    <w:rsid w:val="0070596D"/>
    <w:rsid w:val="007059BB"/>
    <w:rsid w:val="00705F08"/>
    <w:rsid w:val="0070601F"/>
    <w:rsid w:val="00706E54"/>
    <w:rsid w:val="00710A37"/>
    <w:rsid w:val="00711386"/>
    <w:rsid w:val="007126EB"/>
    <w:rsid w:val="00712D1F"/>
    <w:rsid w:val="00714BB8"/>
    <w:rsid w:val="00716A49"/>
    <w:rsid w:val="00717E94"/>
    <w:rsid w:val="0072069E"/>
    <w:rsid w:val="00721FF2"/>
    <w:rsid w:val="00722074"/>
    <w:rsid w:val="007220BC"/>
    <w:rsid w:val="00726B83"/>
    <w:rsid w:val="00726FB0"/>
    <w:rsid w:val="00727B6F"/>
    <w:rsid w:val="00727C30"/>
    <w:rsid w:val="00733248"/>
    <w:rsid w:val="007344CC"/>
    <w:rsid w:val="00734CD5"/>
    <w:rsid w:val="00736047"/>
    <w:rsid w:val="007408EE"/>
    <w:rsid w:val="00740988"/>
    <w:rsid w:val="007426D5"/>
    <w:rsid w:val="007449B7"/>
    <w:rsid w:val="00744FF2"/>
    <w:rsid w:val="00745CE6"/>
    <w:rsid w:val="00746783"/>
    <w:rsid w:val="00747280"/>
    <w:rsid w:val="00751050"/>
    <w:rsid w:val="00752850"/>
    <w:rsid w:val="007541E3"/>
    <w:rsid w:val="007549BE"/>
    <w:rsid w:val="00756EAF"/>
    <w:rsid w:val="00760FCE"/>
    <w:rsid w:val="00761183"/>
    <w:rsid w:val="00761B17"/>
    <w:rsid w:val="00761F95"/>
    <w:rsid w:val="007642AE"/>
    <w:rsid w:val="00765FEB"/>
    <w:rsid w:val="00767C32"/>
    <w:rsid w:val="00771F7D"/>
    <w:rsid w:val="00774042"/>
    <w:rsid w:val="00774D04"/>
    <w:rsid w:val="007750A8"/>
    <w:rsid w:val="0077643B"/>
    <w:rsid w:val="007764FA"/>
    <w:rsid w:val="007769A2"/>
    <w:rsid w:val="00777713"/>
    <w:rsid w:val="007810AC"/>
    <w:rsid w:val="00781EE5"/>
    <w:rsid w:val="00781F57"/>
    <w:rsid w:val="007854EC"/>
    <w:rsid w:val="00786D17"/>
    <w:rsid w:val="00790507"/>
    <w:rsid w:val="00793209"/>
    <w:rsid w:val="0079392B"/>
    <w:rsid w:val="007942FA"/>
    <w:rsid w:val="00794D8F"/>
    <w:rsid w:val="00795760"/>
    <w:rsid w:val="0079638C"/>
    <w:rsid w:val="00796DDE"/>
    <w:rsid w:val="007A3E82"/>
    <w:rsid w:val="007A6D39"/>
    <w:rsid w:val="007A6DF6"/>
    <w:rsid w:val="007B1C82"/>
    <w:rsid w:val="007B1F83"/>
    <w:rsid w:val="007B3910"/>
    <w:rsid w:val="007B4530"/>
    <w:rsid w:val="007B4A51"/>
    <w:rsid w:val="007C2192"/>
    <w:rsid w:val="007C23FB"/>
    <w:rsid w:val="007C6489"/>
    <w:rsid w:val="007D0A9F"/>
    <w:rsid w:val="007D15FD"/>
    <w:rsid w:val="007D318A"/>
    <w:rsid w:val="007D37E6"/>
    <w:rsid w:val="007D4B4C"/>
    <w:rsid w:val="007D4D53"/>
    <w:rsid w:val="007D61B5"/>
    <w:rsid w:val="007E0C17"/>
    <w:rsid w:val="007E0CBC"/>
    <w:rsid w:val="007E1C99"/>
    <w:rsid w:val="007E21AF"/>
    <w:rsid w:val="007E28C9"/>
    <w:rsid w:val="007E2D59"/>
    <w:rsid w:val="007E45B8"/>
    <w:rsid w:val="007E4727"/>
    <w:rsid w:val="007F0A69"/>
    <w:rsid w:val="007F16EA"/>
    <w:rsid w:val="007F2DED"/>
    <w:rsid w:val="007F565A"/>
    <w:rsid w:val="007F6108"/>
    <w:rsid w:val="007F6F33"/>
    <w:rsid w:val="007F76B4"/>
    <w:rsid w:val="008009AB"/>
    <w:rsid w:val="00800C52"/>
    <w:rsid w:val="00801209"/>
    <w:rsid w:val="00801A1C"/>
    <w:rsid w:val="00804309"/>
    <w:rsid w:val="008057AB"/>
    <w:rsid w:val="00806123"/>
    <w:rsid w:val="0080689E"/>
    <w:rsid w:val="00806966"/>
    <w:rsid w:val="00806D66"/>
    <w:rsid w:val="00811192"/>
    <w:rsid w:val="00811D34"/>
    <w:rsid w:val="00812A37"/>
    <w:rsid w:val="00814578"/>
    <w:rsid w:val="008158D8"/>
    <w:rsid w:val="00817A13"/>
    <w:rsid w:val="008207DF"/>
    <w:rsid w:val="008208BE"/>
    <w:rsid w:val="00822994"/>
    <w:rsid w:val="0082379E"/>
    <w:rsid w:val="008244C5"/>
    <w:rsid w:val="00825997"/>
    <w:rsid w:val="00825A17"/>
    <w:rsid w:val="00827D21"/>
    <w:rsid w:val="00827FF5"/>
    <w:rsid w:val="008315A7"/>
    <w:rsid w:val="0083161F"/>
    <w:rsid w:val="008345AF"/>
    <w:rsid w:val="00834C8C"/>
    <w:rsid w:val="008356FF"/>
    <w:rsid w:val="00836CF7"/>
    <w:rsid w:val="00837344"/>
    <w:rsid w:val="008404AB"/>
    <w:rsid w:val="008409C1"/>
    <w:rsid w:val="00840BDF"/>
    <w:rsid w:val="00843F8C"/>
    <w:rsid w:val="0084456E"/>
    <w:rsid w:val="008462F6"/>
    <w:rsid w:val="00847B72"/>
    <w:rsid w:val="008506C5"/>
    <w:rsid w:val="00853CE3"/>
    <w:rsid w:val="008540DB"/>
    <w:rsid w:val="00855132"/>
    <w:rsid w:val="0085586B"/>
    <w:rsid w:val="008562C1"/>
    <w:rsid w:val="00856AD2"/>
    <w:rsid w:val="0085797A"/>
    <w:rsid w:val="00864AF8"/>
    <w:rsid w:val="00865401"/>
    <w:rsid w:val="0086554E"/>
    <w:rsid w:val="008666B2"/>
    <w:rsid w:val="00871B43"/>
    <w:rsid w:val="00871BCD"/>
    <w:rsid w:val="00872242"/>
    <w:rsid w:val="00872995"/>
    <w:rsid w:val="0087337F"/>
    <w:rsid w:val="00874ABC"/>
    <w:rsid w:val="00874BD7"/>
    <w:rsid w:val="00877B7F"/>
    <w:rsid w:val="00881BE8"/>
    <w:rsid w:val="00882615"/>
    <w:rsid w:val="00883DC9"/>
    <w:rsid w:val="00885C19"/>
    <w:rsid w:val="00885DAC"/>
    <w:rsid w:val="00886474"/>
    <w:rsid w:val="0088748B"/>
    <w:rsid w:val="008924CA"/>
    <w:rsid w:val="008932F7"/>
    <w:rsid w:val="00893593"/>
    <w:rsid w:val="00893657"/>
    <w:rsid w:val="00894C8E"/>
    <w:rsid w:val="00896266"/>
    <w:rsid w:val="00896501"/>
    <w:rsid w:val="008968E6"/>
    <w:rsid w:val="008A111B"/>
    <w:rsid w:val="008A2F2F"/>
    <w:rsid w:val="008A3FBC"/>
    <w:rsid w:val="008A5CB1"/>
    <w:rsid w:val="008A6717"/>
    <w:rsid w:val="008A6EBF"/>
    <w:rsid w:val="008A7207"/>
    <w:rsid w:val="008A7A78"/>
    <w:rsid w:val="008B0AE6"/>
    <w:rsid w:val="008B1E25"/>
    <w:rsid w:val="008B2320"/>
    <w:rsid w:val="008B38F5"/>
    <w:rsid w:val="008B410F"/>
    <w:rsid w:val="008B43A2"/>
    <w:rsid w:val="008B4CAE"/>
    <w:rsid w:val="008B5B09"/>
    <w:rsid w:val="008B6C7C"/>
    <w:rsid w:val="008B7D6B"/>
    <w:rsid w:val="008B7F66"/>
    <w:rsid w:val="008C2248"/>
    <w:rsid w:val="008C2685"/>
    <w:rsid w:val="008C2976"/>
    <w:rsid w:val="008C357D"/>
    <w:rsid w:val="008C362C"/>
    <w:rsid w:val="008C36DB"/>
    <w:rsid w:val="008C5682"/>
    <w:rsid w:val="008C73D1"/>
    <w:rsid w:val="008C76ED"/>
    <w:rsid w:val="008D24C0"/>
    <w:rsid w:val="008D24F8"/>
    <w:rsid w:val="008D25F9"/>
    <w:rsid w:val="008D415D"/>
    <w:rsid w:val="008D58DD"/>
    <w:rsid w:val="008D61B2"/>
    <w:rsid w:val="008D7C25"/>
    <w:rsid w:val="008E0A70"/>
    <w:rsid w:val="008E13CA"/>
    <w:rsid w:val="008E158A"/>
    <w:rsid w:val="008E1823"/>
    <w:rsid w:val="008E2751"/>
    <w:rsid w:val="008E2CB7"/>
    <w:rsid w:val="008E3F9F"/>
    <w:rsid w:val="008E3FBB"/>
    <w:rsid w:val="008E40EA"/>
    <w:rsid w:val="008E57C0"/>
    <w:rsid w:val="008E619D"/>
    <w:rsid w:val="008F07A6"/>
    <w:rsid w:val="008F093D"/>
    <w:rsid w:val="008F3703"/>
    <w:rsid w:val="008F39D7"/>
    <w:rsid w:val="008F4B3C"/>
    <w:rsid w:val="008F4C56"/>
    <w:rsid w:val="008F651B"/>
    <w:rsid w:val="008F7527"/>
    <w:rsid w:val="00900097"/>
    <w:rsid w:val="00900396"/>
    <w:rsid w:val="00900506"/>
    <w:rsid w:val="00901C3E"/>
    <w:rsid w:val="00903AB4"/>
    <w:rsid w:val="00904144"/>
    <w:rsid w:val="00904AE7"/>
    <w:rsid w:val="00905830"/>
    <w:rsid w:val="00905AEF"/>
    <w:rsid w:val="009068DF"/>
    <w:rsid w:val="00907112"/>
    <w:rsid w:val="00907D8A"/>
    <w:rsid w:val="00907F04"/>
    <w:rsid w:val="009101A2"/>
    <w:rsid w:val="00910516"/>
    <w:rsid w:val="00910610"/>
    <w:rsid w:val="0091111D"/>
    <w:rsid w:val="0091193C"/>
    <w:rsid w:val="0091197A"/>
    <w:rsid w:val="00912368"/>
    <w:rsid w:val="00913AB9"/>
    <w:rsid w:val="009158C3"/>
    <w:rsid w:val="00916812"/>
    <w:rsid w:val="00916A55"/>
    <w:rsid w:val="0092183D"/>
    <w:rsid w:val="009223E1"/>
    <w:rsid w:val="0092357D"/>
    <w:rsid w:val="0092437D"/>
    <w:rsid w:val="00924A14"/>
    <w:rsid w:val="009250A6"/>
    <w:rsid w:val="0092548C"/>
    <w:rsid w:val="0092556A"/>
    <w:rsid w:val="009258F2"/>
    <w:rsid w:val="00926F47"/>
    <w:rsid w:val="009276A9"/>
    <w:rsid w:val="00927FC6"/>
    <w:rsid w:val="00930E83"/>
    <w:rsid w:val="0093275A"/>
    <w:rsid w:val="009329E1"/>
    <w:rsid w:val="00933004"/>
    <w:rsid w:val="0093301B"/>
    <w:rsid w:val="00933559"/>
    <w:rsid w:val="009338DB"/>
    <w:rsid w:val="0093590B"/>
    <w:rsid w:val="00935BF1"/>
    <w:rsid w:val="00937376"/>
    <w:rsid w:val="00937607"/>
    <w:rsid w:val="00941803"/>
    <w:rsid w:val="00943084"/>
    <w:rsid w:val="009431CD"/>
    <w:rsid w:val="00943902"/>
    <w:rsid w:val="009456C3"/>
    <w:rsid w:val="00945917"/>
    <w:rsid w:val="00951413"/>
    <w:rsid w:val="00951569"/>
    <w:rsid w:val="00951CAF"/>
    <w:rsid w:val="00952153"/>
    <w:rsid w:val="009529C6"/>
    <w:rsid w:val="00953128"/>
    <w:rsid w:val="00954DE4"/>
    <w:rsid w:val="00955BC5"/>
    <w:rsid w:val="00961AF2"/>
    <w:rsid w:val="00962764"/>
    <w:rsid w:val="009630D8"/>
    <w:rsid w:val="009650D1"/>
    <w:rsid w:val="0096549B"/>
    <w:rsid w:val="00965C47"/>
    <w:rsid w:val="00967664"/>
    <w:rsid w:val="00967A76"/>
    <w:rsid w:val="00970096"/>
    <w:rsid w:val="0097059C"/>
    <w:rsid w:val="009707FD"/>
    <w:rsid w:val="00970B28"/>
    <w:rsid w:val="0097149A"/>
    <w:rsid w:val="00972D7B"/>
    <w:rsid w:val="0097314F"/>
    <w:rsid w:val="00973F49"/>
    <w:rsid w:val="00974217"/>
    <w:rsid w:val="00974AEB"/>
    <w:rsid w:val="0097620C"/>
    <w:rsid w:val="00977416"/>
    <w:rsid w:val="00977C84"/>
    <w:rsid w:val="00982720"/>
    <w:rsid w:val="009835E4"/>
    <w:rsid w:val="009848D7"/>
    <w:rsid w:val="00985EFD"/>
    <w:rsid w:val="00985F78"/>
    <w:rsid w:val="009862BF"/>
    <w:rsid w:val="0098723D"/>
    <w:rsid w:val="00987AC2"/>
    <w:rsid w:val="00987AEB"/>
    <w:rsid w:val="00990E66"/>
    <w:rsid w:val="00992912"/>
    <w:rsid w:val="00994EC0"/>
    <w:rsid w:val="009954F3"/>
    <w:rsid w:val="00995CB0"/>
    <w:rsid w:val="00995E16"/>
    <w:rsid w:val="00996712"/>
    <w:rsid w:val="0099783F"/>
    <w:rsid w:val="009A1FB6"/>
    <w:rsid w:val="009A208C"/>
    <w:rsid w:val="009A2C20"/>
    <w:rsid w:val="009A372A"/>
    <w:rsid w:val="009A6068"/>
    <w:rsid w:val="009A7622"/>
    <w:rsid w:val="009B08BF"/>
    <w:rsid w:val="009B4896"/>
    <w:rsid w:val="009B4FE0"/>
    <w:rsid w:val="009B7342"/>
    <w:rsid w:val="009B7AD5"/>
    <w:rsid w:val="009C214A"/>
    <w:rsid w:val="009C2654"/>
    <w:rsid w:val="009C2AE3"/>
    <w:rsid w:val="009C2FFE"/>
    <w:rsid w:val="009C3534"/>
    <w:rsid w:val="009C4721"/>
    <w:rsid w:val="009C577A"/>
    <w:rsid w:val="009D2A39"/>
    <w:rsid w:val="009D2C97"/>
    <w:rsid w:val="009D31C1"/>
    <w:rsid w:val="009D4C92"/>
    <w:rsid w:val="009E24C1"/>
    <w:rsid w:val="009E2BD7"/>
    <w:rsid w:val="009E30A8"/>
    <w:rsid w:val="009E32D5"/>
    <w:rsid w:val="009E4165"/>
    <w:rsid w:val="009E4547"/>
    <w:rsid w:val="009E4D0C"/>
    <w:rsid w:val="009E50EB"/>
    <w:rsid w:val="009E6C26"/>
    <w:rsid w:val="009F235B"/>
    <w:rsid w:val="009F32E6"/>
    <w:rsid w:val="009F410D"/>
    <w:rsid w:val="009F4EA0"/>
    <w:rsid w:val="009F4EA2"/>
    <w:rsid w:val="009F50CF"/>
    <w:rsid w:val="009F5E31"/>
    <w:rsid w:val="009F5FF3"/>
    <w:rsid w:val="009F64F0"/>
    <w:rsid w:val="009F6D8C"/>
    <w:rsid w:val="009F746E"/>
    <w:rsid w:val="009F7D36"/>
    <w:rsid w:val="00A0121D"/>
    <w:rsid w:val="00A031F7"/>
    <w:rsid w:val="00A032C1"/>
    <w:rsid w:val="00A037AC"/>
    <w:rsid w:val="00A051B2"/>
    <w:rsid w:val="00A06D37"/>
    <w:rsid w:val="00A07207"/>
    <w:rsid w:val="00A07F56"/>
    <w:rsid w:val="00A101D4"/>
    <w:rsid w:val="00A103BA"/>
    <w:rsid w:val="00A1051B"/>
    <w:rsid w:val="00A10746"/>
    <w:rsid w:val="00A109D2"/>
    <w:rsid w:val="00A11058"/>
    <w:rsid w:val="00A1402C"/>
    <w:rsid w:val="00A162C8"/>
    <w:rsid w:val="00A16958"/>
    <w:rsid w:val="00A16FD7"/>
    <w:rsid w:val="00A21206"/>
    <w:rsid w:val="00A21C2B"/>
    <w:rsid w:val="00A22644"/>
    <w:rsid w:val="00A235A4"/>
    <w:rsid w:val="00A23C93"/>
    <w:rsid w:val="00A25209"/>
    <w:rsid w:val="00A25591"/>
    <w:rsid w:val="00A26662"/>
    <w:rsid w:val="00A26F11"/>
    <w:rsid w:val="00A32350"/>
    <w:rsid w:val="00A330EC"/>
    <w:rsid w:val="00A34745"/>
    <w:rsid w:val="00A351A8"/>
    <w:rsid w:val="00A368AA"/>
    <w:rsid w:val="00A4102D"/>
    <w:rsid w:val="00A41A21"/>
    <w:rsid w:val="00A4372B"/>
    <w:rsid w:val="00A44CA4"/>
    <w:rsid w:val="00A44F72"/>
    <w:rsid w:val="00A45246"/>
    <w:rsid w:val="00A454E1"/>
    <w:rsid w:val="00A50264"/>
    <w:rsid w:val="00A5038E"/>
    <w:rsid w:val="00A5508A"/>
    <w:rsid w:val="00A5547D"/>
    <w:rsid w:val="00A554C0"/>
    <w:rsid w:val="00A5557E"/>
    <w:rsid w:val="00A575E3"/>
    <w:rsid w:val="00A62A98"/>
    <w:rsid w:val="00A6300D"/>
    <w:rsid w:val="00A63AD7"/>
    <w:rsid w:val="00A662AF"/>
    <w:rsid w:val="00A703A3"/>
    <w:rsid w:val="00A71582"/>
    <w:rsid w:val="00A72414"/>
    <w:rsid w:val="00A726C6"/>
    <w:rsid w:val="00A7375D"/>
    <w:rsid w:val="00A73A26"/>
    <w:rsid w:val="00A75DF5"/>
    <w:rsid w:val="00A75F13"/>
    <w:rsid w:val="00A774E2"/>
    <w:rsid w:val="00A80646"/>
    <w:rsid w:val="00A8072B"/>
    <w:rsid w:val="00A84B4B"/>
    <w:rsid w:val="00A86476"/>
    <w:rsid w:val="00A866E3"/>
    <w:rsid w:val="00A87144"/>
    <w:rsid w:val="00A871F0"/>
    <w:rsid w:val="00A90C0D"/>
    <w:rsid w:val="00A90E3D"/>
    <w:rsid w:val="00A91ED7"/>
    <w:rsid w:val="00A940EC"/>
    <w:rsid w:val="00A956D2"/>
    <w:rsid w:val="00A96E61"/>
    <w:rsid w:val="00AA1ED5"/>
    <w:rsid w:val="00AA2753"/>
    <w:rsid w:val="00AA2D0C"/>
    <w:rsid w:val="00AA31EF"/>
    <w:rsid w:val="00AA5A9F"/>
    <w:rsid w:val="00AA6146"/>
    <w:rsid w:val="00AB199D"/>
    <w:rsid w:val="00AB42D9"/>
    <w:rsid w:val="00AB58BA"/>
    <w:rsid w:val="00AB5FEA"/>
    <w:rsid w:val="00AB631B"/>
    <w:rsid w:val="00AC05DC"/>
    <w:rsid w:val="00AC09A2"/>
    <w:rsid w:val="00AC31A6"/>
    <w:rsid w:val="00AC4249"/>
    <w:rsid w:val="00AC4916"/>
    <w:rsid w:val="00AC5C89"/>
    <w:rsid w:val="00AC69BD"/>
    <w:rsid w:val="00AC6EDA"/>
    <w:rsid w:val="00AC7491"/>
    <w:rsid w:val="00AC78E8"/>
    <w:rsid w:val="00AC7E3E"/>
    <w:rsid w:val="00AD0778"/>
    <w:rsid w:val="00AD0E72"/>
    <w:rsid w:val="00AD10DD"/>
    <w:rsid w:val="00AD2DBD"/>
    <w:rsid w:val="00AD3191"/>
    <w:rsid w:val="00AD3E50"/>
    <w:rsid w:val="00AD4CD1"/>
    <w:rsid w:val="00AD5FC2"/>
    <w:rsid w:val="00AE06BC"/>
    <w:rsid w:val="00AE142B"/>
    <w:rsid w:val="00AE16C1"/>
    <w:rsid w:val="00AE2096"/>
    <w:rsid w:val="00AE2CB2"/>
    <w:rsid w:val="00AE355F"/>
    <w:rsid w:val="00AE5274"/>
    <w:rsid w:val="00AE6F4D"/>
    <w:rsid w:val="00AE7547"/>
    <w:rsid w:val="00AF1356"/>
    <w:rsid w:val="00AF242E"/>
    <w:rsid w:val="00AF25A9"/>
    <w:rsid w:val="00AF29FE"/>
    <w:rsid w:val="00AF5089"/>
    <w:rsid w:val="00AF53D1"/>
    <w:rsid w:val="00AF53DC"/>
    <w:rsid w:val="00B001A9"/>
    <w:rsid w:val="00B010A2"/>
    <w:rsid w:val="00B01E3E"/>
    <w:rsid w:val="00B0242C"/>
    <w:rsid w:val="00B02721"/>
    <w:rsid w:val="00B03C8D"/>
    <w:rsid w:val="00B04557"/>
    <w:rsid w:val="00B06400"/>
    <w:rsid w:val="00B10B4E"/>
    <w:rsid w:val="00B111A7"/>
    <w:rsid w:val="00B137A4"/>
    <w:rsid w:val="00B13EEE"/>
    <w:rsid w:val="00B14E3E"/>
    <w:rsid w:val="00B15557"/>
    <w:rsid w:val="00B17E3E"/>
    <w:rsid w:val="00B20354"/>
    <w:rsid w:val="00B204EF"/>
    <w:rsid w:val="00B20AC4"/>
    <w:rsid w:val="00B20D62"/>
    <w:rsid w:val="00B214A1"/>
    <w:rsid w:val="00B215D4"/>
    <w:rsid w:val="00B21F63"/>
    <w:rsid w:val="00B2220D"/>
    <w:rsid w:val="00B22D0C"/>
    <w:rsid w:val="00B22DD3"/>
    <w:rsid w:val="00B2397A"/>
    <w:rsid w:val="00B2474B"/>
    <w:rsid w:val="00B2632E"/>
    <w:rsid w:val="00B27CE9"/>
    <w:rsid w:val="00B27D4A"/>
    <w:rsid w:val="00B327D7"/>
    <w:rsid w:val="00B3418D"/>
    <w:rsid w:val="00B35801"/>
    <w:rsid w:val="00B35D5C"/>
    <w:rsid w:val="00B416E8"/>
    <w:rsid w:val="00B418B1"/>
    <w:rsid w:val="00B419F6"/>
    <w:rsid w:val="00B4290A"/>
    <w:rsid w:val="00B429F8"/>
    <w:rsid w:val="00B434C5"/>
    <w:rsid w:val="00B44685"/>
    <w:rsid w:val="00B4523D"/>
    <w:rsid w:val="00B45BEC"/>
    <w:rsid w:val="00B4659E"/>
    <w:rsid w:val="00B465E4"/>
    <w:rsid w:val="00B46A79"/>
    <w:rsid w:val="00B479AB"/>
    <w:rsid w:val="00B5001A"/>
    <w:rsid w:val="00B50171"/>
    <w:rsid w:val="00B51017"/>
    <w:rsid w:val="00B51E71"/>
    <w:rsid w:val="00B55009"/>
    <w:rsid w:val="00B5568C"/>
    <w:rsid w:val="00B561E7"/>
    <w:rsid w:val="00B56221"/>
    <w:rsid w:val="00B571D0"/>
    <w:rsid w:val="00B57DCC"/>
    <w:rsid w:val="00B601EB"/>
    <w:rsid w:val="00B60B27"/>
    <w:rsid w:val="00B60D7B"/>
    <w:rsid w:val="00B61E46"/>
    <w:rsid w:val="00B61E7F"/>
    <w:rsid w:val="00B629B9"/>
    <w:rsid w:val="00B62FED"/>
    <w:rsid w:val="00B636A2"/>
    <w:rsid w:val="00B64BAF"/>
    <w:rsid w:val="00B6550D"/>
    <w:rsid w:val="00B65A0B"/>
    <w:rsid w:val="00B65D4E"/>
    <w:rsid w:val="00B6719F"/>
    <w:rsid w:val="00B67F10"/>
    <w:rsid w:val="00B70478"/>
    <w:rsid w:val="00B7062B"/>
    <w:rsid w:val="00B70F53"/>
    <w:rsid w:val="00B732C7"/>
    <w:rsid w:val="00B74687"/>
    <w:rsid w:val="00B7505B"/>
    <w:rsid w:val="00B76A43"/>
    <w:rsid w:val="00B774D5"/>
    <w:rsid w:val="00B776F4"/>
    <w:rsid w:val="00B801EA"/>
    <w:rsid w:val="00B80ED8"/>
    <w:rsid w:val="00B82094"/>
    <w:rsid w:val="00B82905"/>
    <w:rsid w:val="00B83337"/>
    <w:rsid w:val="00B85F2F"/>
    <w:rsid w:val="00B86C08"/>
    <w:rsid w:val="00B8718C"/>
    <w:rsid w:val="00B87EA4"/>
    <w:rsid w:val="00B905DB"/>
    <w:rsid w:val="00B90BA4"/>
    <w:rsid w:val="00B90F81"/>
    <w:rsid w:val="00B924C2"/>
    <w:rsid w:val="00B9415E"/>
    <w:rsid w:val="00B955B8"/>
    <w:rsid w:val="00B9562C"/>
    <w:rsid w:val="00B96125"/>
    <w:rsid w:val="00B961B3"/>
    <w:rsid w:val="00B9678C"/>
    <w:rsid w:val="00B97EE0"/>
    <w:rsid w:val="00BA03E9"/>
    <w:rsid w:val="00BA0521"/>
    <w:rsid w:val="00BA0D16"/>
    <w:rsid w:val="00BA116B"/>
    <w:rsid w:val="00BA1284"/>
    <w:rsid w:val="00BA195E"/>
    <w:rsid w:val="00BA4AE9"/>
    <w:rsid w:val="00BA578C"/>
    <w:rsid w:val="00BA6DA3"/>
    <w:rsid w:val="00BA7FE3"/>
    <w:rsid w:val="00BB163B"/>
    <w:rsid w:val="00BB1905"/>
    <w:rsid w:val="00BB286A"/>
    <w:rsid w:val="00BB34A8"/>
    <w:rsid w:val="00BB3A06"/>
    <w:rsid w:val="00BB3F59"/>
    <w:rsid w:val="00BB4BAC"/>
    <w:rsid w:val="00BB5A27"/>
    <w:rsid w:val="00BC0AA0"/>
    <w:rsid w:val="00BC39D5"/>
    <w:rsid w:val="00BC42E1"/>
    <w:rsid w:val="00BC46D4"/>
    <w:rsid w:val="00BC4B75"/>
    <w:rsid w:val="00BC5237"/>
    <w:rsid w:val="00BC5E4E"/>
    <w:rsid w:val="00BC6D32"/>
    <w:rsid w:val="00BC7A39"/>
    <w:rsid w:val="00BD00ED"/>
    <w:rsid w:val="00BD35DB"/>
    <w:rsid w:val="00BD3890"/>
    <w:rsid w:val="00BD3D7E"/>
    <w:rsid w:val="00BD3D95"/>
    <w:rsid w:val="00BD4EA0"/>
    <w:rsid w:val="00BD5066"/>
    <w:rsid w:val="00BD5D92"/>
    <w:rsid w:val="00BD7C4F"/>
    <w:rsid w:val="00BE1275"/>
    <w:rsid w:val="00BE1A79"/>
    <w:rsid w:val="00BE3934"/>
    <w:rsid w:val="00BE3F51"/>
    <w:rsid w:val="00BE5116"/>
    <w:rsid w:val="00BE512B"/>
    <w:rsid w:val="00BE550A"/>
    <w:rsid w:val="00BE5896"/>
    <w:rsid w:val="00BE60BB"/>
    <w:rsid w:val="00BE6158"/>
    <w:rsid w:val="00BE6E87"/>
    <w:rsid w:val="00BE7716"/>
    <w:rsid w:val="00BF150F"/>
    <w:rsid w:val="00BF496F"/>
    <w:rsid w:val="00BF5775"/>
    <w:rsid w:val="00BF6AD4"/>
    <w:rsid w:val="00BF7E16"/>
    <w:rsid w:val="00C007C7"/>
    <w:rsid w:val="00C00B30"/>
    <w:rsid w:val="00C01CB8"/>
    <w:rsid w:val="00C01DCC"/>
    <w:rsid w:val="00C021EF"/>
    <w:rsid w:val="00C03E96"/>
    <w:rsid w:val="00C05C05"/>
    <w:rsid w:val="00C067E6"/>
    <w:rsid w:val="00C0788B"/>
    <w:rsid w:val="00C07F17"/>
    <w:rsid w:val="00C10131"/>
    <w:rsid w:val="00C13BD7"/>
    <w:rsid w:val="00C14FE1"/>
    <w:rsid w:val="00C17368"/>
    <w:rsid w:val="00C17476"/>
    <w:rsid w:val="00C206E5"/>
    <w:rsid w:val="00C20D6D"/>
    <w:rsid w:val="00C215DA"/>
    <w:rsid w:val="00C221B7"/>
    <w:rsid w:val="00C222D7"/>
    <w:rsid w:val="00C255DD"/>
    <w:rsid w:val="00C25902"/>
    <w:rsid w:val="00C30BC4"/>
    <w:rsid w:val="00C32F24"/>
    <w:rsid w:val="00C3300B"/>
    <w:rsid w:val="00C362AD"/>
    <w:rsid w:val="00C36E4B"/>
    <w:rsid w:val="00C37CA8"/>
    <w:rsid w:val="00C40252"/>
    <w:rsid w:val="00C409F4"/>
    <w:rsid w:val="00C413B7"/>
    <w:rsid w:val="00C41E31"/>
    <w:rsid w:val="00C432F8"/>
    <w:rsid w:val="00C4395C"/>
    <w:rsid w:val="00C4493F"/>
    <w:rsid w:val="00C4500F"/>
    <w:rsid w:val="00C50B02"/>
    <w:rsid w:val="00C50D22"/>
    <w:rsid w:val="00C513EC"/>
    <w:rsid w:val="00C52846"/>
    <w:rsid w:val="00C52947"/>
    <w:rsid w:val="00C54847"/>
    <w:rsid w:val="00C55983"/>
    <w:rsid w:val="00C564DC"/>
    <w:rsid w:val="00C651A7"/>
    <w:rsid w:val="00C655B5"/>
    <w:rsid w:val="00C669C4"/>
    <w:rsid w:val="00C6716D"/>
    <w:rsid w:val="00C67F23"/>
    <w:rsid w:val="00C7036B"/>
    <w:rsid w:val="00C70500"/>
    <w:rsid w:val="00C72482"/>
    <w:rsid w:val="00C7296F"/>
    <w:rsid w:val="00C72A5B"/>
    <w:rsid w:val="00C7397B"/>
    <w:rsid w:val="00C73D8B"/>
    <w:rsid w:val="00C761A7"/>
    <w:rsid w:val="00C7662B"/>
    <w:rsid w:val="00C77C93"/>
    <w:rsid w:val="00C80ACF"/>
    <w:rsid w:val="00C8236E"/>
    <w:rsid w:val="00C82700"/>
    <w:rsid w:val="00C82B78"/>
    <w:rsid w:val="00C83E9F"/>
    <w:rsid w:val="00C863BD"/>
    <w:rsid w:val="00C8687A"/>
    <w:rsid w:val="00C86A8D"/>
    <w:rsid w:val="00C90255"/>
    <w:rsid w:val="00C9034C"/>
    <w:rsid w:val="00C908A5"/>
    <w:rsid w:val="00C91116"/>
    <w:rsid w:val="00C91B6B"/>
    <w:rsid w:val="00C91CA3"/>
    <w:rsid w:val="00C92115"/>
    <w:rsid w:val="00C926C2"/>
    <w:rsid w:val="00C929A8"/>
    <w:rsid w:val="00C92DF1"/>
    <w:rsid w:val="00C94E21"/>
    <w:rsid w:val="00C9649C"/>
    <w:rsid w:val="00C96F53"/>
    <w:rsid w:val="00C973BD"/>
    <w:rsid w:val="00C974A0"/>
    <w:rsid w:val="00CA0D61"/>
    <w:rsid w:val="00CA298B"/>
    <w:rsid w:val="00CA4C91"/>
    <w:rsid w:val="00CA50C0"/>
    <w:rsid w:val="00CA5751"/>
    <w:rsid w:val="00CA6B67"/>
    <w:rsid w:val="00CB1184"/>
    <w:rsid w:val="00CB35BC"/>
    <w:rsid w:val="00CB3BF7"/>
    <w:rsid w:val="00CB3D40"/>
    <w:rsid w:val="00CB3D6F"/>
    <w:rsid w:val="00CB444C"/>
    <w:rsid w:val="00CB4877"/>
    <w:rsid w:val="00CB5611"/>
    <w:rsid w:val="00CB6257"/>
    <w:rsid w:val="00CB775B"/>
    <w:rsid w:val="00CB7B49"/>
    <w:rsid w:val="00CC10C1"/>
    <w:rsid w:val="00CC2BD5"/>
    <w:rsid w:val="00CC3BFD"/>
    <w:rsid w:val="00CC5D6E"/>
    <w:rsid w:val="00CC7D78"/>
    <w:rsid w:val="00CD13F5"/>
    <w:rsid w:val="00CD1C65"/>
    <w:rsid w:val="00CD1DFD"/>
    <w:rsid w:val="00CD22D4"/>
    <w:rsid w:val="00CD2361"/>
    <w:rsid w:val="00CD28FF"/>
    <w:rsid w:val="00CD47EE"/>
    <w:rsid w:val="00CD4FF4"/>
    <w:rsid w:val="00CD56BB"/>
    <w:rsid w:val="00CD576B"/>
    <w:rsid w:val="00CD5A86"/>
    <w:rsid w:val="00CD5DC2"/>
    <w:rsid w:val="00CD627D"/>
    <w:rsid w:val="00CD6537"/>
    <w:rsid w:val="00CE019F"/>
    <w:rsid w:val="00CE0462"/>
    <w:rsid w:val="00CE050A"/>
    <w:rsid w:val="00CE2364"/>
    <w:rsid w:val="00CE5302"/>
    <w:rsid w:val="00CE564E"/>
    <w:rsid w:val="00CE5F44"/>
    <w:rsid w:val="00CE7638"/>
    <w:rsid w:val="00CE766C"/>
    <w:rsid w:val="00CF0444"/>
    <w:rsid w:val="00CF1121"/>
    <w:rsid w:val="00CF119F"/>
    <w:rsid w:val="00CF173A"/>
    <w:rsid w:val="00CF1923"/>
    <w:rsid w:val="00CF226D"/>
    <w:rsid w:val="00CF25BE"/>
    <w:rsid w:val="00CF2F6B"/>
    <w:rsid w:val="00CF30AB"/>
    <w:rsid w:val="00CF34BD"/>
    <w:rsid w:val="00CF3A3B"/>
    <w:rsid w:val="00CF3EC2"/>
    <w:rsid w:val="00CF5169"/>
    <w:rsid w:val="00CF565F"/>
    <w:rsid w:val="00CF5CCC"/>
    <w:rsid w:val="00CF6339"/>
    <w:rsid w:val="00CF732B"/>
    <w:rsid w:val="00D01E2A"/>
    <w:rsid w:val="00D03FB2"/>
    <w:rsid w:val="00D10DA7"/>
    <w:rsid w:val="00D10DD3"/>
    <w:rsid w:val="00D1137F"/>
    <w:rsid w:val="00D116B2"/>
    <w:rsid w:val="00D126CC"/>
    <w:rsid w:val="00D13268"/>
    <w:rsid w:val="00D13BAA"/>
    <w:rsid w:val="00D13F66"/>
    <w:rsid w:val="00D147B4"/>
    <w:rsid w:val="00D1482E"/>
    <w:rsid w:val="00D160A2"/>
    <w:rsid w:val="00D168F9"/>
    <w:rsid w:val="00D17AA1"/>
    <w:rsid w:val="00D20D16"/>
    <w:rsid w:val="00D21857"/>
    <w:rsid w:val="00D2249D"/>
    <w:rsid w:val="00D226E3"/>
    <w:rsid w:val="00D2282F"/>
    <w:rsid w:val="00D22B67"/>
    <w:rsid w:val="00D233BA"/>
    <w:rsid w:val="00D24628"/>
    <w:rsid w:val="00D26E59"/>
    <w:rsid w:val="00D273B2"/>
    <w:rsid w:val="00D2791E"/>
    <w:rsid w:val="00D30308"/>
    <w:rsid w:val="00D308FB"/>
    <w:rsid w:val="00D3188E"/>
    <w:rsid w:val="00D35F01"/>
    <w:rsid w:val="00D36052"/>
    <w:rsid w:val="00D36333"/>
    <w:rsid w:val="00D40093"/>
    <w:rsid w:val="00D40646"/>
    <w:rsid w:val="00D40896"/>
    <w:rsid w:val="00D413FB"/>
    <w:rsid w:val="00D42C97"/>
    <w:rsid w:val="00D43617"/>
    <w:rsid w:val="00D44785"/>
    <w:rsid w:val="00D44FA1"/>
    <w:rsid w:val="00D45212"/>
    <w:rsid w:val="00D45AC4"/>
    <w:rsid w:val="00D46878"/>
    <w:rsid w:val="00D476F3"/>
    <w:rsid w:val="00D47E89"/>
    <w:rsid w:val="00D51298"/>
    <w:rsid w:val="00D52207"/>
    <w:rsid w:val="00D5237E"/>
    <w:rsid w:val="00D537E9"/>
    <w:rsid w:val="00D54130"/>
    <w:rsid w:val="00D550FD"/>
    <w:rsid w:val="00D55EDB"/>
    <w:rsid w:val="00D561F8"/>
    <w:rsid w:val="00D57D2A"/>
    <w:rsid w:val="00D6018B"/>
    <w:rsid w:val="00D623BF"/>
    <w:rsid w:val="00D62ED8"/>
    <w:rsid w:val="00D65F08"/>
    <w:rsid w:val="00D663AF"/>
    <w:rsid w:val="00D6710E"/>
    <w:rsid w:val="00D70781"/>
    <w:rsid w:val="00D70B46"/>
    <w:rsid w:val="00D73333"/>
    <w:rsid w:val="00D74050"/>
    <w:rsid w:val="00D7412E"/>
    <w:rsid w:val="00D76486"/>
    <w:rsid w:val="00D77381"/>
    <w:rsid w:val="00D77DDE"/>
    <w:rsid w:val="00D77F90"/>
    <w:rsid w:val="00D8064D"/>
    <w:rsid w:val="00D81099"/>
    <w:rsid w:val="00D81A9A"/>
    <w:rsid w:val="00D81DA6"/>
    <w:rsid w:val="00D82872"/>
    <w:rsid w:val="00D82C5F"/>
    <w:rsid w:val="00D8303B"/>
    <w:rsid w:val="00D846DC"/>
    <w:rsid w:val="00D85047"/>
    <w:rsid w:val="00D875DD"/>
    <w:rsid w:val="00D87CF7"/>
    <w:rsid w:val="00D87E10"/>
    <w:rsid w:val="00D912D8"/>
    <w:rsid w:val="00D919DF"/>
    <w:rsid w:val="00D92E7E"/>
    <w:rsid w:val="00D9363C"/>
    <w:rsid w:val="00D94E0D"/>
    <w:rsid w:val="00D95797"/>
    <w:rsid w:val="00D9706C"/>
    <w:rsid w:val="00DA2C92"/>
    <w:rsid w:val="00DA358D"/>
    <w:rsid w:val="00DA3E06"/>
    <w:rsid w:val="00DA4E74"/>
    <w:rsid w:val="00DA5090"/>
    <w:rsid w:val="00DA61D5"/>
    <w:rsid w:val="00DB0453"/>
    <w:rsid w:val="00DB0A98"/>
    <w:rsid w:val="00DB2287"/>
    <w:rsid w:val="00DB3519"/>
    <w:rsid w:val="00DB3FAA"/>
    <w:rsid w:val="00DB698A"/>
    <w:rsid w:val="00DB762A"/>
    <w:rsid w:val="00DC0B1E"/>
    <w:rsid w:val="00DC185E"/>
    <w:rsid w:val="00DC23D7"/>
    <w:rsid w:val="00DC367B"/>
    <w:rsid w:val="00DC437E"/>
    <w:rsid w:val="00DC5540"/>
    <w:rsid w:val="00DC5CDA"/>
    <w:rsid w:val="00DD0FEE"/>
    <w:rsid w:val="00DD2512"/>
    <w:rsid w:val="00DD3B69"/>
    <w:rsid w:val="00DD3D55"/>
    <w:rsid w:val="00DD3D6D"/>
    <w:rsid w:val="00DD5A21"/>
    <w:rsid w:val="00DD72D6"/>
    <w:rsid w:val="00DE0EEA"/>
    <w:rsid w:val="00DE240E"/>
    <w:rsid w:val="00DE4F58"/>
    <w:rsid w:val="00DE64B5"/>
    <w:rsid w:val="00DF023D"/>
    <w:rsid w:val="00DF1468"/>
    <w:rsid w:val="00DF1BFF"/>
    <w:rsid w:val="00DF2DCF"/>
    <w:rsid w:val="00DF40C1"/>
    <w:rsid w:val="00DF5313"/>
    <w:rsid w:val="00DF539F"/>
    <w:rsid w:val="00DF58ED"/>
    <w:rsid w:val="00DF6A90"/>
    <w:rsid w:val="00DF746C"/>
    <w:rsid w:val="00DF7E80"/>
    <w:rsid w:val="00E0024C"/>
    <w:rsid w:val="00E0194C"/>
    <w:rsid w:val="00E03077"/>
    <w:rsid w:val="00E03CC3"/>
    <w:rsid w:val="00E04014"/>
    <w:rsid w:val="00E041ED"/>
    <w:rsid w:val="00E04C32"/>
    <w:rsid w:val="00E04D27"/>
    <w:rsid w:val="00E062B3"/>
    <w:rsid w:val="00E07F9A"/>
    <w:rsid w:val="00E100F4"/>
    <w:rsid w:val="00E1149B"/>
    <w:rsid w:val="00E1219E"/>
    <w:rsid w:val="00E1240F"/>
    <w:rsid w:val="00E1347C"/>
    <w:rsid w:val="00E15BDD"/>
    <w:rsid w:val="00E15CB7"/>
    <w:rsid w:val="00E17930"/>
    <w:rsid w:val="00E224BE"/>
    <w:rsid w:val="00E22FF4"/>
    <w:rsid w:val="00E23085"/>
    <w:rsid w:val="00E25038"/>
    <w:rsid w:val="00E25B33"/>
    <w:rsid w:val="00E2603D"/>
    <w:rsid w:val="00E300A5"/>
    <w:rsid w:val="00E30687"/>
    <w:rsid w:val="00E307E0"/>
    <w:rsid w:val="00E30D5B"/>
    <w:rsid w:val="00E30E07"/>
    <w:rsid w:val="00E30F80"/>
    <w:rsid w:val="00E315FF"/>
    <w:rsid w:val="00E3335F"/>
    <w:rsid w:val="00E3386E"/>
    <w:rsid w:val="00E354F0"/>
    <w:rsid w:val="00E35973"/>
    <w:rsid w:val="00E36A13"/>
    <w:rsid w:val="00E375B5"/>
    <w:rsid w:val="00E400B3"/>
    <w:rsid w:val="00E400F6"/>
    <w:rsid w:val="00E42DED"/>
    <w:rsid w:val="00E4303B"/>
    <w:rsid w:val="00E437D9"/>
    <w:rsid w:val="00E447C6"/>
    <w:rsid w:val="00E44E38"/>
    <w:rsid w:val="00E45436"/>
    <w:rsid w:val="00E45CEF"/>
    <w:rsid w:val="00E45DC6"/>
    <w:rsid w:val="00E50253"/>
    <w:rsid w:val="00E502F3"/>
    <w:rsid w:val="00E50831"/>
    <w:rsid w:val="00E5183B"/>
    <w:rsid w:val="00E52A98"/>
    <w:rsid w:val="00E53DE2"/>
    <w:rsid w:val="00E547AE"/>
    <w:rsid w:val="00E5659F"/>
    <w:rsid w:val="00E56CEB"/>
    <w:rsid w:val="00E56EE5"/>
    <w:rsid w:val="00E60D40"/>
    <w:rsid w:val="00E6143F"/>
    <w:rsid w:val="00E63582"/>
    <w:rsid w:val="00E6382C"/>
    <w:rsid w:val="00E63D39"/>
    <w:rsid w:val="00E640E9"/>
    <w:rsid w:val="00E648C8"/>
    <w:rsid w:val="00E64A7A"/>
    <w:rsid w:val="00E65BA8"/>
    <w:rsid w:val="00E66448"/>
    <w:rsid w:val="00E667C5"/>
    <w:rsid w:val="00E66852"/>
    <w:rsid w:val="00E67E4E"/>
    <w:rsid w:val="00E67FD3"/>
    <w:rsid w:val="00E706E7"/>
    <w:rsid w:val="00E70927"/>
    <w:rsid w:val="00E714B2"/>
    <w:rsid w:val="00E71CCA"/>
    <w:rsid w:val="00E726C1"/>
    <w:rsid w:val="00E732B9"/>
    <w:rsid w:val="00E743A9"/>
    <w:rsid w:val="00E748DF"/>
    <w:rsid w:val="00E74D5F"/>
    <w:rsid w:val="00E75BA1"/>
    <w:rsid w:val="00E77025"/>
    <w:rsid w:val="00E77F35"/>
    <w:rsid w:val="00E80102"/>
    <w:rsid w:val="00E8080D"/>
    <w:rsid w:val="00E80A7B"/>
    <w:rsid w:val="00E823D4"/>
    <w:rsid w:val="00E83F5D"/>
    <w:rsid w:val="00E84B9C"/>
    <w:rsid w:val="00E85CEE"/>
    <w:rsid w:val="00E86C00"/>
    <w:rsid w:val="00E91B7D"/>
    <w:rsid w:val="00E9280C"/>
    <w:rsid w:val="00E948E1"/>
    <w:rsid w:val="00E94EA6"/>
    <w:rsid w:val="00E95EDD"/>
    <w:rsid w:val="00EA0286"/>
    <w:rsid w:val="00EA38AA"/>
    <w:rsid w:val="00EA3BB5"/>
    <w:rsid w:val="00EA4555"/>
    <w:rsid w:val="00EA6171"/>
    <w:rsid w:val="00EB00FF"/>
    <w:rsid w:val="00EB66C2"/>
    <w:rsid w:val="00EB70F1"/>
    <w:rsid w:val="00EB747D"/>
    <w:rsid w:val="00EC04EB"/>
    <w:rsid w:val="00EC092F"/>
    <w:rsid w:val="00EC0E0D"/>
    <w:rsid w:val="00EC1795"/>
    <w:rsid w:val="00EC21BA"/>
    <w:rsid w:val="00EC338D"/>
    <w:rsid w:val="00EC4DAA"/>
    <w:rsid w:val="00EC6471"/>
    <w:rsid w:val="00EC6AF7"/>
    <w:rsid w:val="00EC71F4"/>
    <w:rsid w:val="00EC784F"/>
    <w:rsid w:val="00ED072D"/>
    <w:rsid w:val="00ED3B6D"/>
    <w:rsid w:val="00ED5D9A"/>
    <w:rsid w:val="00EE0280"/>
    <w:rsid w:val="00EE20B1"/>
    <w:rsid w:val="00EE2EE0"/>
    <w:rsid w:val="00EE5ADB"/>
    <w:rsid w:val="00EF0F2B"/>
    <w:rsid w:val="00EF3A37"/>
    <w:rsid w:val="00EF4165"/>
    <w:rsid w:val="00EF4FD2"/>
    <w:rsid w:val="00EF655E"/>
    <w:rsid w:val="00EF68F8"/>
    <w:rsid w:val="00EF6BE8"/>
    <w:rsid w:val="00F00D11"/>
    <w:rsid w:val="00F011A7"/>
    <w:rsid w:val="00F0144B"/>
    <w:rsid w:val="00F028CA"/>
    <w:rsid w:val="00F03DE0"/>
    <w:rsid w:val="00F05CD0"/>
    <w:rsid w:val="00F064E2"/>
    <w:rsid w:val="00F07FAB"/>
    <w:rsid w:val="00F10154"/>
    <w:rsid w:val="00F12241"/>
    <w:rsid w:val="00F12379"/>
    <w:rsid w:val="00F13004"/>
    <w:rsid w:val="00F13839"/>
    <w:rsid w:val="00F13B8D"/>
    <w:rsid w:val="00F1508F"/>
    <w:rsid w:val="00F1519C"/>
    <w:rsid w:val="00F1684A"/>
    <w:rsid w:val="00F17B9C"/>
    <w:rsid w:val="00F17E4D"/>
    <w:rsid w:val="00F212CA"/>
    <w:rsid w:val="00F21F31"/>
    <w:rsid w:val="00F234DB"/>
    <w:rsid w:val="00F237F6"/>
    <w:rsid w:val="00F23BA3"/>
    <w:rsid w:val="00F23E3E"/>
    <w:rsid w:val="00F24C2D"/>
    <w:rsid w:val="00F25612"/>
    <w:rsid w:val="00F259D8"/>
    <w:rsid w:val="00F26F09"/>
    <w:rsid w:val="00F277A8"/>
    <w:rsid w:val="00F27E8D"/>
    <w:rsid w:val="00F30C55"/>
    <w:rsid w:val="00F315AB"/>
    <w:rsid w:val="00F3237E"/>
    <w:rsid w:val="00F32EF0"/>
    <w:rsid w:val="00F34B39"/>
    <w:rsid w:val="00F35090"/>
    <w:rsid w:val="00F37D5F"/>
    <w:rsid w:val="00F4183A"/>
    <w:rsid w:val="00F44CD9"/>
    <w:rsid w:val="00F460F8"/>
    <w:rsid w:val="00F461EF"/>
    <w:rsid w:val="00F46449"/>
    <w:rsid w:val="00F46B60"/>
    <w:rsid w:val="00F474B5"/>
    <w:rsid w:val="00F51571"/>
    <w:rsid w:val="00F52B0A"/>
    <w:rsid w:val="00F54B1C"/>
    <w:rsid w:val="00F54EDD"/>
    <w:rsid w:val="00F57A4F"/>
    <w:rsid w:val="00F61E0D"/>
    <w:rsid w:val="00F63EF2"/>
    <w:rsid w:val="00F646ED"/>
    <w:rsid w:val="00F64F1C"/>
    <w:rsid w:val="00F70611"/>
    <w:rsid w:val="00F71CCD"/>
    <w:rsid w:val="00F7334F"/>
    <w:rsid w:val="00F737E2"/>
    <w:rsid w:val="00F74A2A"/>
    <w:rsid w:val="00F74F24"/>
    <w:rsid w:val="00F75E29"/>
    <w:rsid w:val="00F76BEA"/>
    <w:rsid w:val="00F77E3E"/>
    <w:rsid w:val="00F8047A"/>
    <w:rsid w:val="00F80650"/>
    <w:rsid w:val="00F80B60"/>
    <w:rsid w:val="00F812B7"/>
    <w:rsid w:val="00F81531"/>
    <w:rsid w:val="00F817B4"/>
    <w:rsid w:val="00F82658"/>
    <w:rsid w:val="00F845FF"/>
    <w:rsid w:val="00F85137"/>
    <w:rsid w:val="00F87D35"/>
    <w:rsid w:val="00F87F4D"/>
    <w:rsid w:val="00F92226"/>
    <w:rsid w:val="00F929BF"/>
    <w:rsid w:val="00F93399"/>
    <w:rsid w:val="00F94F59"/>
    <w:rsid w:val="00F96C01"/>
    <w:rsid w:val="00F9731F"/>
    <w:rsid w:val="00FA14D0"/>
    <w:rsid w:val="00FA1B84"/>
    <w:rsid w:val="00FA29E0"/>
    <w:rsid w:val="00FA3237"/>
    <w:rsid w:val="00FA3CBD"/>
    <w:rsid w:val="00FA4302"/>
    <w:rsid w:val="00FA4FBA"/>
    <w:rsid w:val="00FA53D7"/>
    <w:rsid w:val="00FA5871"/>
    <w:rsid w:val="00FA6772"/>
    <w:rsid w:val="00FA6F30"/>
    <w:rsid w:val="00FB01C0"/>
    <w:rsid w:val="00FB0FF3"/>
    <w:rsid w:val="00FB102B"/>
    <w:rsid w:val="00FB1063"/>
    <w:rsid w:val="00FB1083"/>
    <w:rsid w:val="00FB10D8"/>
    <w:rsid w:val="00FB1227"/>
    <w:rsid w:val="00FB1985"/>
    <w:rsid w:val="00FB279D"/>
    <w:rsid w:val="00FB4F47"/>
    <w:rsid w:val="00FB60D0"/>
    <w:rsid w:val="00FB6E20"/>
    <w:rsid w:val="00FB7611"/>
    <w:rsid w:val="00FB7CC3"/>
    <w:rsid w:val="00FC21F7"/>
    <w:rsid w:val="00FC2DCF"/>
    <w:rsid w:val="00FC35C3"/>
    <w:rsid w:val="00FC3BBD"/>
    <w:rsid w:val="00FC4DB3"/>
    <w:rsid w:val="00FC4EC5"/>
    <w:rsid w:val="00FC5066"/>
    <w:rsid w:val="00FC51D4"/>
    <w:rsid w:val="00FC57BE"/>
    <w:rsid w:val="00FC6AFA"/>
    <w:rsid w:val="00FC72EA"/>
    <w:rsid w:val="00FC7889"/>
    <w:rsid w:val="00FD074C"/>
    <w:rsid w:val="00FD1191"/>
    <w:rsid w:val="00FD1A0A"/>
    <w:rsid w:val="00FD1F8F"/>
    <w:rsid w:val="00FD1FEC"/>
    <w:rsid w:val="00FD2B3D"/>
    <w:rsid w:val="00FD2E5C"/>
    <w:rsid w:val="00FD2FA6"/>
    <w:rsid w:val="00FD305A"/>
    <w:rsid w:val="00FD354C"/>
    <w:rsid w:val="00FD3979"/>
    <w:rsid w:val="00FD528B"/>
    <w:rsid w:val="00FD52FF"/>
    <w:rsid w:val="00FD5BAE"/>
    <w:rsid w:val="00FD60B2"/>
    <w:rsid w:val="00FD73AF"/>
    <w:rsid w:val="00FD7844"/>
    <w:rsid w:val="00FE0B13"/>
    <w:rsid w:val="00FE0C0E"/>
    <w:rsid w:val="00FE1167"/>
    <w:rsid w:val="00FE1934"/>
    <w:rsid w:val="00FE2564"/>
    <w:rsid w:val="00FE491D"/>
    <w:rsid w:val="00FF1D04"/>
    <w:rsid w:val="00FF2197"/>
    <w:rsid w:val="00FF2A30"/>
    <w:rsid w:val="00FF2F0C"/>
    <w:rsid w:val="00FF3722"/>
    <w:rsid w:val="00FF401A"/>
    <w:rsid w:val="00FF527D"/>
    <w:rsid w:val="00FF6927"/>
    <w:rsid w:val="00FF7251"/>
    <w:rsid w:val="00FF78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6124F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rsid w:val="000F5E94"/>
    <w:pPr>
      <w:widowControl w:val="0"/>
      <w:jc w:val="both"/>
    </w:pPr>
    <w:rPr>
      <w:kern w:val="2"/>
      <w:sz w:val="21"/>
      <w:szCs w:val="24"/>
    </w:rPr>
  </w:style>
  <w:style w:type="paragraph" w:styleId="1">
    <w:name w:val="heading 1"/>
    <w:basedOn w:val="a1"/>
    <w:next w:val="a1"/>
    <w:qFormat/>
    <w:rsid w:val="000F5E94"/>
    <w:pPr>
      <w:keepNext/>
      <w:outlineLvl w:val="0"/>
    </w:pPr>
    <w:rPr>
      <w:rFonts w:ascii="Arial" w:eastAsia="ＭＳ ゴシック" w:hAnsi="Arial"/>
      <w:sz w:val="24"/>
    </w:rPr>
  </w:style>
  <w:style w:type="paragraph" w:styleId="21">
    <w:name w:val="heading 2"/>
    <w:basedOn w:val="a1"/>
    <w:next w:val="a1"/>
    <w:qFormat/>
    <w:rsid w:val="000F5E94"/>
    <w:pPr>
      <w:keepNext/>
      <w:outlineLvl w:val="1"/>
    </w:pPr>
    <w:rPr>
      <w:rFonts w:ascii="Arial" w:eastAsia="ＭＳ ゴシック" w:hAnsi="Arial"/>
    </w:rPr>
  </w:style>
  <w:style w:type="paragraph" w:styleId="31">
    <w:name w:val="heading 3"/>
    <w:basedOn w:val="a1"/>
    <w:next w:val="a1"/>
    <w:qFormat/>
    <w:rsid w:val="000F5E94"/>
    <w:pPr>
      <w:keepNext/>
      <w:ind w:leftChars="400" w:left="400"/>
      <w:outlineLvl w:val="2"/>
    </w:pPr>
    <w:rPr>
      <w:rFonts w:ascii="Arial" w:eastAsia="ＭＳ ゴシック" w:hAnsi="Arial"/>
    </w:rPr>
  </w:style>
  <w:style w:type="paragraph" w:styleId="41">
    <w:name w:val="heading 4"/>
    <w:basedOn w:val="a1"/>
    <w:next w:val="a1"/>
    <w:qFormat/>
    <w:rsid w:val="000F5E94"/>
    <w:pPr>
      <w:keepNext/>
      <w:ind w:leftChars="400" w:left="400"/>
      <w:outlineLvl w:val="3"/>
    </w:pPr>
    <w:rPr>
      <w:b/>
      <w:bCs/>
    </w:rPr>
  </w:style>
  <w:style w:type="paragraph" w:styleId="51">
    <w:name w:val="heading 5"/>
    <w:basedOn w:val="a1"/>
    <w:next w:val="a1"/>
    <w:qFormat/>
    <w:rsid w:val="000F5E94"/>
    <w:pPr>
      <w:keepNext/>
      <w:ind w:leftChars="800" w:left="800"/>
      <w:outlineLvl w:val="4"/>
    </w:pPr>
    <w:rPr>
      <w:rFonts w:ascii="Arial" w:eastAsia="ＭＳ ゴシック" w:hAnsi="Arial"/>
    </w:rPr>
  </w:style>
  <w:style w:type="paragraph" w:styleId="6">
    <w:name w:val="heading 6"/>
    <w:basedOn w:val="a1"/>
    <w:next w:val="a1"/>
    <w:qFormat/>
    <w:rsid w:val="000F5E94"/>
    <w:pPr>
      <w:keepNext/>
      <w:ind w:leftChars="800" w:left="800"/>
      <w:outlineLvl w:val="5"/>
    </w:pPr>
    <w:rPr>
      <w:b/>
      <w:bCs/>
    </w:rPr>
  </w:style>
  <w:style w:type="paragraph" w:styleId="7">
    <w:name w:val="heading 7"/>
    <w:basedOn w:val="a1"/>
    <w:next w:val="a1"/>
    <w:qFormat/>
    <w:rsid w:val="000F5E94"/>
    <w:pPr>
      <w:keepNext/>
      <w:ind w:leftChars="800" w:left="800"/>
      <w:outlineLvl w:val="6"/>
    </w:pPr>
  </w:style>
  <w:style w:type="paragraph" w:styleId="8">
    <w:name w:val="heading 8"/>
    <w:basedOn w:val="a1"/>
    <w:next w:val="a1"/>
    <w:qFormat/>
    <w:rsid w:val="000F5E94"/>
    <w:pPr>
      <w:keepNext/>
      <w:ind w:leftChars="1200" w:left="1200"/>
      <w:outlineLvl w:val="7"/>
    </w:pPr>
  </w:style>
  <w:style w:type="paragraph" w:styleId="9">
    <w:name w:val="heading 9"/>
    <w:basedOn w:val="a1"/>
    <w:next w:val="a1"/>
    <w:qFormat/>
    <w:rsid w:val="000F5E94"/>
    <w:pPr>
      <w:keepNext/>
      <w:ind w:leftChars="1200" w:left="1200"/>
      <w:outlineLvl w:val="8"/>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footer"/>
    <w:basedOn w:val="a1"/>
    <w:rsid w:val="000F5E94"/>
    <w:pPr>
      <w:tabs>
        <w:tab w:val="center" w:pos="4252"/>
        <w:tab w:val="right" w:pos="8504"/>
      </w:tabs>
      <w:snapToGrid w:val="0"/>
    </w:pPr>
  </w:style>
  <w:style w:type="character" w:styleId="a6">
    <w:name w:val="page number"/>
    <w:basedOn w:val="a2"/>
    <w:rsid w:val="000F5E94"/>
  </w:style>
  <w:style w:type="paragraph" w:styleId="a7">
    <w:name w:val="header"/>
    <w:basedOn w:val="a1"/>
    <w:rsid w:val="000F5E94"/>
    <w:pPr>
      <w:tabs>
        <w:tab w:val="center" w:pos="4252"/>
        <w:tab w:val="right" w:pos="8504"/>
      </w:tabs>
      <w:snapToGrid w:val="0"/>
    </w:pPr>
  </w:style>
  <w:style w:type="character" w:styleId="a8">
    <w:name w:val="Hyperlink"/>
    <w:rsid w:val="000F5E94"/>
    <w:rPr>
      <w:color w:val="0000FF"/>
      <w:u w:val="single"/>
    </w:rPr>
  </w:style>
  <w:style w:type="paragraph" w:styleId="HTML">
    <w:name w:val="HTML Address"/>
    <w:basedOn w:val="a1"/>
    <w:rsid w:val="000F5E94"/>
    <w:rPr>
      <w:i/>
      <w:iCs/>
    </w:rPr>
  </w:style>
  <w:style w:type="paragraph" w:styleId="HTML0">
    <w:name w:val="HTML Preformatted"/>
    <w:basedOn w:val="a1"/>
    <w:rsid w:val="000F5E94"/>
    <w:rPr>
      <w:rFonts w:ascii="Courier New" w:hAnsi="Courier New" w:cs="Courier New"/>
      <w:sz w:val="20"/>
      <w:szCs w:val="20"/>
    </w:rPr>
  </w:style>
  <w:style w:type="paragraph" w:styleId="a9">
    <w:name w:val="annotation text"/>
    <w:basedOn w:val="a1"/>
    <w:semiHidden/>
    <w:rsid w:val="000F5E94"/>
    <w:pPr>
      <w:jc w:val="left"/>
    </w:pPr>
  </w:style>
  <w:style w:type="paragraph" w:styleId="aa">
    <w:name w:val="Block Text"/>
    <w:basedOn w:val="a1"/>
    <w:rsid w:val="000F5E94"/>
    <w:pPr>
      <w:ind w:leftChars="700" w:left="1440" w:rightChars="700" w:right="1440"/>
    </w:pPr>
  </w:style>
  <w:style w:type="paragraph" w:styleId="ab">
    <w:name w:val="macro"/>
    <w:semiHidden/>
    <w:rsid w:val="000F5E94"/>
    <w:pPr>
      <w:widowControl w:val="0"/>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overflowPunct w:val="0"/>
      <w:autoSpaceDE w:val="0"/>
      <w:autoSpaceDN w:val="0"/>
      <w:snapToGrid w:val="0"/>
    </w:pPr>
    <w:rPr>
      <w:rFonts w:ascii="Courier New" w:hAnsi="Courier New" w:cs="Courier New"/>
      <w:kern w:val="2"/>
      <w:sz w:val="18"/>
      <w:szCs w:val="18"/>
    </w:rPr>
  </w:style>
  <w:style w:type="paragraph" w:styleId="ac">
    <w:name w:val="Message Header"/>
    <w:basedOn w:val="a1"/>
    <w:rsid w:val="000F5E94"/>
    <w:pPr>
      <w:pBdr>
        <w:top w:val="single" w:sz="6" w:space="1" w:color="auto"/>
        <w:left w:val="single" w:sz="6" w:space="1" w:color="auto"/>
        <w:bottom w:val="single" w:sz="6" w:space="1" w:color="auto"/>
        <w:right w:val="single" w:sz="6" w:space="1" w:color="auto"/>
      </w:pBdr>
      <w:shd w:val="pct20" w:color="auto" w:fill="auto"/>
      <w:ind w:left="960" w:hangingChars="400" w:hanging="960"/>
    </w:pPr>
    <w:rPr>
      <w:rFonts w:ascii="Arial" w:hAnsi="Arial" w:cs="Arial"/>
      <w:sz w:val="24"/>
    </w:rPr>
  </w:style>
  <w:style w:type="paragraph" w:styleId="ad">
    <w:name w:val="Salutation"/>
    <w:basedOn w:val="a1"/>
    <w:next w:val="a1"/>
    <w:rsid w:val="000F5E94"/>
  </w:style>
  <w:style w:type="paragraph" w:styleId="ae">
    <w:name w:val="envelope address"/>
    <w:basedOn w:val="a1"/>
    <w:rsid w:val="000F5E94"/>
    <w:pPr>
      <w:framePr w:w="6804" w:h="2268" w:hRule="exact" w:hSpace="142" w:wrap="auto" w:hAnchor="page" w:xAlign="center" w:yAlign="bottom"/>
      <w:snapToGrid w:val="0"/>
      <w:ind w:leftChars="1400" w:left="100"/>
    </w:pPr>
    <w:rPr>
      <w:rFonts w:ascii="Arial" w:hAnsi="Arial" w:cs="Arial"/>
      <w:sz w:val="24"/>
    </w:rPr>
  </w:style>
  <w:style w:type="paragraph" w:styleId="af">
    <w:name w:val="List"/>
    <w:basedOn w:val="a1"/>
    <w:rsid w:val="000F5E94"/>
    <w:pPr>
      <w:ind w:left="200" w:hangingChars="200" w:hanging="200"/>
    </w:pPr>
  </w:style>
  <w:style w:type="paragraph" w:styleId="22">
    <w:name w:val="List 2"/>
    <w:basedOn w:val="a1"/>
    <w:rsid w:val="000F5E94"/>
    <w:pPr>
      <w:ind w:leftChars="200" w:left="100" w:hangingChars="200" w:hanging="200"/>
    </w:pPr>
  </w:style>
  <w:style w:type="paragraph" w:styleId="32">
    <w:name w:val="List 3"/>
    <w:basedOn w:val="a1"/>
    <w:rsid w:val="000F5E94"/>
    <w:pPr>
      <w:ind w:leftChars="400" w:left="100" w:hangingChars="200" w:hanging="200"/>
    </w:pPr>
  </w:style>
  <w:style w:type="paragraph" w:styleId="42">
    <w:name w:val="List 4"/>
    <w:basedOn w:val="a1"/>
    <w:rsid w:val="000F5E94"/>
    <w:pPr>
      <w:ind w:leftChars="600" w:left="100" w:hangingChars="200" w:hanging="200"/>
    </w:pPr>
  </w:style>
  <w:style w:type="paragraph" w:styleId="52">
    <w:name w:val="List 5"/>
    <w:basedOn w:val="a1"/>
    <w:rsid w:val="000F5E94"/>
    <w:pPr>
      <w:ind w:leftChars="800" w:left="100" w:hangingChars="200" w:hanging="200"/>
    </w:pPr>
  </w:style>
  <w:style w:type="paragraph" w:styleId="af0">
    <w:name w:val="table of authorities"/>
    <w:basedOn w:val="a1"/>
    <w:next w:val="a1"/>
    <w:semiHidden/>
    <w:rsid w:val="000F5E94"/>
    <w:pPr>
      <w:ind w:left="210" w:hangingChars="100" w:hanging="210"/>
    </w:pPr>
  </w:style>
  <w:style w:type="paragraph" w:styleId="af1">
    <w:name w:val="toa heading"/>
    <w:basedOn w:val="a1"/>
    <w:next w:val="a1"/>
    <w:semiHidden/>
    <w:rsid w:val="000F5E94"/>
    <w:pPr>
      <w:spacing w:before="180"/>
    </w:pPr>
    <w:rPr>
      <w:rFonts w:ascii="Arial" w:eastAsia="ＭＳ ゴシック" w:hAnsi="Arial" w:cs="Arial"/>
      <w:sz w:val="24"/>
    </w:rPr>
  </w:style>
  <w:style w:type="paragraph" w:styleId="a0">
    <w:name w:val="List Bullet"/>
    <w:basedOn w:val="a1"/>
    <w:autoRedefine/>
    <w:rsid w:val="000F5E94"/>
    <w:pPr>
      <w:numPr>
        <w:numId w:val="1"/>
      </w:numPr>
    </w:pPr>
  </w:style>
  <w:style w:type="paragraph" w:styleId="20">
    <w:name w:val="List Bullet 2"/>
    <w:basedOn w:val="a1"/>
    <w:autoRedefine/>
    <w:rsid w:val="000F5E94"/>
    <w:pPr>
      <w:numPr>
        <w:numId w:val="2"/>
      </w:numPr>
    </w:pPr>
  </w:style>
  <w:style w:type="paragraph" w:styleId="30">
    <w:name w:val="List Bullet 3"/>
    <w:basedOn w:val="a1"/>
    <w:autoRedefine/>
    <w:rsid w:val="000F5E94"/>
    <w:pPr>
      <w:numPr>
        <w:numId w:val="3"/>
      </w:numPr>
    </w:pPr>
  </w:style>
  <w:style w:type="paragraph" w:styleId="40">
    <w:name w:val="List Bullet 4"/>
    <w:basedOn w:val="a1"/>
    <w:autoRedefine/>
    <w:rsid w:val="000F5E94"/>
    <w:pPr>
      <w:numPr>
        <w:numId w:val="4"/>
      </w:numPr>
    </w:pPr>
  </w:style>
  <w:style w:type="paragraph" w:styleId="50">
    <w:name w:val="List Bullet 5"/>
    <w:basedOn w:val="a1"/>
    <w:autoRedefine/>
    <w:rsid w:val="000F5E94"/>
    <w:pPr>
      <w:numPr>
        <w:numId w:val="5"/>
      </w:numPr>
    </w:pPr>
  </w:style>
  <w:style w:type="paragraph" w:styleId="af2">
    <w:name w:val="List Continue"/>
    <w:basedOn w:val="a1"/>
    <w:rsid w:val="000F5E94"/>
    <w:pPr>
      <w:spacing w:after="180"/>
      <w:ind w:leftChars="200" w:left="425"/>
    </w:pPr>
  </w:style>
  <w:style w:type="paragraph" w:styleId="23">
    <w:name w:val="List Continue 2"/>
    <w:basedOn w:val="a1"/>
    <w:rsid w:val="000F5E94"/>
    <w:pPr>
      <w:spacing w:after="180"/>
      <w:ind w:leftChars="400" w:left="850"/>
    </w:pPr>
  </w:style>
  <w:style w:type="paragraph" w:styleId="33">
    <w:name w:val="List Continue 3"/>
    <w:basedOn w:val="a1"/>
    <w:rsid w:val="000F5E94"/>
    <w:pPr>
      <w:spacing w:after="180"/>
      <w:ind w:leftChars="600" w:left="1275"/>
    </w:pPr>
  </w:style>
  <w:style w:type="paragraph" w:styleId="43">
    <w:name w:val="List Continue 4"/>
    <w:basedOn w:val="a1"/>
    <w:rsid w:val="000F5E94"/>
    <w:pPr>
      <w:spacing w:after="180"/>
      <w:ind w:leftChars="800" w:left="1700"/>
    </w:pPr>
  </w:style>
  <w:style w:type="paragraph" w:styleId="53">
    <w:name w:val="List Continue 5"/>
    <w:basedOn w:val="a1"/>
    <w:rsid w:val="000F5E94"/>
    <w:pPr>
      <w:spacing w:after="180"/>
      <w:ind w:leftChars="1000" w:left="2125"/>
    </w:pPr>
  </w:style>
  <w:style w:type="paragraph" w:styleId="af3">
    <w:name w:val="Note Heading"/>
    <w:basedOn w:val="a1"/>
    <w:next w:val="a1"/>
    <w:rsid w:val="000F5E94"/>
    <w:pPr>
      <w:jc w:val="center"/>
    </w:pPr>
  </w:style>
  <w:style w:type="paragraph" w:styleId="af4">
    <w:name w:val="footnote text"/>
    <w:basedOn w:val="a1"/>
    <w:semiHidden/>
    <w:rsid w:val="000F5E94"/>
    <w:pPr>
      <w:snapToGrid w:val="0"/>
      <w:jc w:val="left"/>
    </w:pPr>
  </w:style>
  <w:style w:type="paragraph" w:styleId="af5">
    <w:name w:val="Closing"/>
    <w:basedOn w:val="a1"/>
    <w:rsid w:val="000F5E94"/>
    <w:pPr>
      <w:jc w:val="right"/>
    </w:pPr>
  </w:style>
  <w:style w:type="paragraph" w:styleId="af6">
    <w:name w:val="Document Map"/>
    <w:basedOn w:val="a1"/>
    <w:semiHidden/>
    <w:rsid w:val="000F5E94"/>
    <w:pPr>
      <w:shd w:val="clear" w:color="auto" w:fill="000080"/>
    </w:pPr>
    <w:rPr>
      <w:rFonts w:ascii="Arial" w:eastAsia="ＭＳ ゴシック" w:hAnsi="Arial"/>
    </w:rPr>
  </w:style>
  <w:style w:type="paragraph" w:styleId="af7">
    <w:name w:val="envelope return"/>
    <w:basedOn w:val="a1"/>
    <w:rsid w:val="000F5E94"/>
    <w:pPr>
      <w:snapToGrid w:val="0"/>
    </w:pPr>
    <w:rPr>
      <w:rFonts w:ascii="Arial" w:hAnsi="Arial" w:cs="Arial"/>
    </w:rPr>
  </w:style>
  <w:style w:type="paragraph" w:styleId="10">
    <w:name w:val="index 1"/>
    <w:basedOn w:val="a1"/>
    <w:next w:val="a1"/>
    <w:autoRedefine/>
    <w:semiHidden/>
    <w:rsid w:val="000F5E94"/>
    <w:pPr>
      <w:ind w:left="210" w:hangingChars="100" w:hanging="210"/>
    </w:pPr>
  </w:style>
  <w:style w:type="paragraph" w:styleId="24">
    <w:name w:val="index 2"/>
    <w:basedOn w:val="a1"/>
    <w:next w:val="a1"/>
    <w:autoRedefine/>
    <w:semiHidden/>
    <w:rsid w:val="000F5E94"/>
    <w:pPr>
      <w:ind w:leftChars="100" w:left="100" w:hangingChars="100" w:hanging="210"/>
    </w:pPr>
  </w:style>
  <w:style w:type="paragraph" w:styleId="34">
    <w:name w:val="index 3"/>
    <w:basedOn w:val="a1"/>
    <w:next w:val="a1"/>
    <w:autoRedefine/>
    <w:semiHidden/>
    <w:rsid w:val="000F5E94"/>
    <w:pPr>
      <w:ind w:leftChars="200" w:left="200" w:hangingChars="100" w:hanging="210"/>
    </w:pPr>
  </w:style>
  <w:style w:type="paragraph" w:styleId="44">
    <w:name w:val="index 4"/>
    <w:basedOn w:val="a1"/>
    <w:next w:val="a1"/>
    <w:autoRedefine/>
    <w:semiHidden/>
    <w:rsid w:val="000F5E94"/>
    <w:pPr>
      <w:ind w:leftChars="300" w:left="300" w:hangingChars="100" w:hanging="210"/>
    </w:pPr>
  </w:style>
  <w:style w:type="paragraph" w:styleId="54">
    <w:name w:val="index 5"/>
    <w:basedOn w:val="a1"/>
    <w:next w:val="a1"/>
    <w:autoRedefine/>
    <w:semiHidden/>
    <w:rsid w:val="000F5E94"/>
    <w:pPr>
      <w:ind w:leftChars="400" w:left="400" w:hangingChars="100" w:hanging="210"/>
    </w:pPr>
  </w:style>
  <w:style w:type="paragraph" w:styleId="60">
    <w:name w:val="index 6"/>
    <w:basedOn w:val="a1"/>
    <w:next w:val="a1"/>
    <w:autoRedefine/>
    <w:semiHidden/>
    <w:rsid w:val="000F5E94"/>
    <w:pPr>
      <w:ind w:leftChars="500" w:left="500" w:hangingChars="100" w:hanging="210"/>
    </w:pPr>
  </w:style>
  <w:style w:type="paragraph" w:styleId="70">
    <w:name w:val="index 7"/>
    <w:basedOn w:val="a1"/>
    <w:next w:val="a1"/>
    <w:autoRedefine/>
    <w:semiHidden/>
    <w:rsid w:val="000F5E94"/>
    <w:pPr>
      <w:ind w:leftChars="600" w:left="600" w:hangingChars="100" w:hanging="210"/>
    </w:pPr>
  </w:style>
  <w:style w:type="paragraph" w:styleId="80">
    <w:name w:val="index 8"/>
    <w:basedOn w:val="a1"/>
    <w:next w:val="a1"/>
    <w:autoRedefine/>
    <w:semiHidden/>
    <w:rsid w:val="000F5E94"/>
    <w:pPr>
      <w:ind w:leftChars="700" w:left="700" w:hangingChars="100" w:hanging="210"/>
    </w:pPr>
  </w:style>
  <w:style w:type="paragraph" w:styleId="90">
    <w:name w:val="index 9"/>
    <w:basedOn w:val="a1"/>
    <w:next w:val="a1"/>
    <w:autoRedefine/>
    <w:semiHidden/>
    <w:rsid w:val="000F5E94"/>
    <w:pPr>
      <w:ind w:leftChars="800" w:left="800" w:hangingChars="100" w:hanging="210"/>
    </w:pPr>
  </w:style>
  <w:style w:type="paragraph" w:styleId="af8">
    <w:name w:val="index heading"/>
    <w:basedOn w:val="a1"/>
    <w:next w:val="10"/>
    <w:semiHidden/>
    <w:rsid w:val="000F5E94"/>
    <w:rPr>
      <w:rFonts w:ascii="Arial" w:hAnsi="Arial" w:cs="Arial"/>
      <w:b/>
      <w:bCs/>
    </w:rPr>
  </w:style>
  <w:style w:type="paragraph" w:styleId="af9">
    <w:name w:val="Signature"/>
    <w:basedOn w:val="a1"/>
    <w:rsid w:val="000F5E94"/>
    <w:pPr>
      <w:jc w:val="right"/>
    </w:pPr>
  </w:style>
  <w:style w:type="paragraph" w:styleId="afa">
    <w:name w:val="Plain Text"/>
    <w:basedOn w:val="a1"/>
    <w:rsid w:val="000F5E94"/>
    <w:rPr>
      <w:rFonts w:ascii="ＭＳ 明朝" w:hAnsi="Courier New" w:cs="Courier New"/>
      <w:szCs w:val="21"/>
    </w:rPr>
  </w:style>
  <w:style w:type="paragraph" w:styleId="afb">
    <w:name w:val="caption"/>
    <w:basedOn w:val="a1"/>
    <w:next w:val="a1"/>
    <w:uiPriority w:val="99"/>
    <w:qFormat/>
    <w:rsid w:val="000F5E94"/>
    <w:pPr>
      <w:spacing w:before="120" w:after="240"/>
    </w:pPr>
    <w:rPr>
      <w:b/>
      <w:bCs/>
      <w:sz w:val="20"/>
      <w:szCs w:val="20"/>
    </w:rPr>
  </w:style>
  <w:style w:type="paragraph" w:styleId="afc">
    <w:name w:val="table of figures"/>
    <w:basedOn w:val="a1"/>
    <w:next w:val="a1"/>
    <w:semiHidden/>
    <w:rsid w:val="000F5E94"/>
    <w:pPr>
      <w:ind w:leftChars="200" w:left="850" w:hangingChars="200" w:hanging="425"/>
    </w:pPr>
  </w:style>
  <w:style w:type="paragraph" w:styleId="a">
    <w:name w:val="List Number"/>
    <w:basedOn w:val="a1"/>
    <w:rsid w:val="000F5E94"/>
    <w:pPr>
      <w:numPr>
        <w:numId w:val="6"/>
      </w:numPr>
    </w:pPr>
  </w:style>
  <w:style w:type="paragraph" w:styleId="2">
    <w:name w:val="List Number 2"/>
    <w:basedOn w:val="a1"/>
    <w:rsid w:val="000F5E94"/>
    <w:pPr>
      <w:numPr>
        <w:numId w:val="7"/>
      </w:numPr>
    </w:pPr>
  </w:style>
  <w:style w:type="paragraph" w:styleId="3">
    <w:name w:val="List Number 3"/>
    <w:basedOn w:val="a1"/>
    <w:rsid w:val="000F5E94"/>
    <w:pPr>
      <w:numPr>
        <w:numId w:val="8"/>
      </w:numPr>
    </w:pPr>
  </w:style>
  <w:style w:type="paragraph" w:styleId="4">
    <w:name w:val="List Number 4"/>
    <w:basedOn w:val="a1"/>
    <w:rsid w:val="000F5E94"/>
    <w:pPr>
      <w:numPr>
        <w:numId w:val="9"/>
      </w:numPr>
    </w:pPr>
  </w:style>
  <w:style w:type="paragraph" w:styleId="5">
    <w:name w:val="List Number 5"/>
    <w:basedOn w:val="a1"/>
    <w:rsid w:val="000F5E94"/>
    <w:pPr>
      <w:numPr>
        <w:numId w:val="10"/>
      </w:numPr>
    </w:pPr>
  </w:style>
  <w:style w:type="paragraph" w:styleId="afd">
    <w:name w:val="E-mail Signature"/>
    <w:basedOn w:val="a1"/>
    <w:rsid w:val="000F5E94"/>
  </w:style>
  <w:style w:type="paragraph" w:styleId="afe">
    <w:name w:val="Date"/>
    <w:basedOn w:val="a1"/>
    <w:next w:val="a1"/>
    <w:rsid w:val="000F5E94"/>
  </w:style>
  <w:style w:type="paragraph" w:styleId="Web">
    <w:name w:val="Normal (Web)"/>
    <w:basedOn w:val="a1"/>
    <w:rsid w:val="000F5E94"/>
    <w:rPr>
      <w:rFonts w:ascii="Times New Roman" w:hAnsi="Times New Roman"/>
      <w:sz w:val="24"/>
    </w:rPr>
  </w:style>
  <w:style w:type="paragraph" w:styleId="aff">
    <w:name w:val="Normal Indent"/>
    <w:basedOn w:val="a1"/>
    <w:rsid w:val="000F5E94"/>
    <w:pPr>
      <w:ind w:leftChars="400" w:left="840"/>
    </w:pPr>
  </w:style>
  <w:style w:type="paragraph" w:styleId="aff0">
    <w:name w:val="Title"/>
    <w:basedOn w:val="a1"/>
    <w:qFormat/>
    <w:rsid w:val="000F5E94"/>
    <w:pPr>
      <w:spacing w:before="240" w:after="120"/>
      <w:jc w:val="center"/>
      <w:outlineLvl w:val="0"/>
    </w:pPr>
    <w:rPr>
      <w:rFonts w:ascii="Arial" w:eastAsia="ＭＳ ゴシック" w:hAnsi="Arial" w:cs="Arial"/>
      <w:sz w:val="32"/>
      <w:szCs w:val="32"/>
    </w:rPr>
  </w:style>
  <w:style w:type="paragraph" w:styleId="aff1">
    <w:name w:val="Subtitle"/>
    <w:basedOn w:val="a1"/>
    <w:qFormat/>
    <w:rsid w:val="000F5E94"/>
    <w:pPr>
      <w:jc w:val="center"/>
      <w:outlineLvl w:val="1"/>
    </w:pPr>
    <w:rPr>
      <w:rFonts w:ascii="Arial" w:eastAsia="ＭＳ ゴシック" w:hAnsi="Arial" w:cs="Arial"/>
      <w:sz w:val="24"/>
    </w:rPr>
  </w:style>
  <w:style w:type="paragraph" w:styleId="aff2">
    <w:name w:val="endnote text"/>
    <w:basedOn w:val="a1"/>
    <w:semiHidden/>
    <w:rsid w:val="000F5E94"/>
    <w:pPr>
      <w:snapToGrid w:val="0"/>
      <w:jc w:val="left"/>
    </w:pPr>
  </w:style>
  <w:style w:type="paragraph" w:styleId="aff3">
    <w:name w:val="Body Text"/>
    <w:basedOn w:val="a1"/>
    <w:rsid w:val="00F51571"/>
    <w:rPr>
      <w:rFonts w:ascii="Times New Roman" w:hAnsi="Times New Roman"/>
      <w:sz w:val="24"/>
    </w:rPr>
  </w:style>
  <w:style w:type="paragraph" w:styleId="25">
    <w:name w:val="Body Text 2"/>
    <w:basedOn w:val="a1"/>
    <w:rsid w:val="000F5E94"/>
    <w:pPr>
      <w:spacing w:line="480" w:lineRule="auto"/>
    </w:pPr>
  </w:style>
  <w:style w:type="paragraph" w:styleId="35">
    <w:name w:val="Body Text 3"/>
    <w:basedOn w:val="a1"/>
    <w:rsid w:val="000F5E94"/>
    <w:rPr>
      <w:sz w:val="16"/>
      <w:szCs w:val="16"/>
    </w:rPr>
  </w:style>
  <w:style w:type="paragraph" w:styleId="aff4">
    <w:name w:val="Body Text Indent"/>
    <w:basedOn w:val="a1"/>
    <w:rsid w:val="000F5E94"/>
    <w:pPr>
      <w:ind w:leftChars="400" w:left="851"/>
    </w:pPr>
  </w:style>
  <w:style w:type="paragraph" w:styleId="26">
    <w:name w:val="Body Text Indent 2"/>
    <w:basedOn w:val="a1"/>
    <w:rsid w:val="000F5E94"/>
    <w:pPr>
      <w:spacing w:line="480" w:lineRule="auto"/>
      <w:ind w:leftChars="400" w:left="851"/>
    </w:pPr>
  </w:style>
  <w:style w:type="paragraph" w:styleId="36">
    <w:name w:val="Body Text Indent 3"/>
    <w:basedOn w:val="a1"/>
    <w:rsid w:val="000F5E94"/>
    <w:pPr>
      <w:ind w:leftChars="400" w:left="851"/>
    </w:pPr>
    <w:rPr>
      <w:sz w:val="16"/>
      <w:szCs w:val="16"/>
    </w:rPr>
  </w:style>
  <w:style w:type="paragraph" w:styleId="aff5">
    <w:name w:val="Body Text First Indent"/>
    <w:basedOn w:val="aff3"/>
    <w:rsid w:val="000F5E94"/>
    <w:pPr>
      <w:ind w:firstLineChars="100" w:firstLine="210"/>
    </w:pPr>
  </w:style>
  <w:style w:type="paragraph" w:styleId="27">
    <w:name w:val="Body Text First Indent 2"/>
    <w:basedOn w:val="aff4"/>
    <w:rsid w:val="000F5E94"/>
    <w:pPr>
      <w:ind w:firstLineChars="100" w:firstLine="210"/>
    </w:pPr>
  </w:style>
  <w:style w:type="paragraph" w:styleId="11">
    <w:name w:val="toc 1"/>
    <w:basedOn w:val="a1"/>
    <w:next w:val="a1"/>
    <w:autoRedefine/>
    <w:semiHidden/>
    <w:rsid w:val="000F5E94"/>
  </w:style>
  <w:style w:type="paragraph" w:styleId="28">
    <w:name w:val="toc 2"/>
    <w:basedOn w:val="a1"/>
    <w:next w:val="a1"/>
    <w:autoRedefine/>
    <w:semiHidden/>
    <w:rsid w:val="000F5E94"/>
    <w:pPr>
      <w:ind w:leftChars="100" w:left="210"/>
    </w:pPr>
  </w:style>
  <w:style w:type="paragraph" w:styleId="37">
    <w:name w:val="toc 3"/>
    <w:basedOn w:val="a1"/>
    <w:next w:val="a1"/>
    <w:autoRedefine/>
    <w:semiHidden/>
    <w:rsid w:val="000F5E94"/>
    <w:pPr>
      <w:ind w:leftChars="200" w:left="420"/>
    </w:pPr>
  </w:style>
  <w:style w:type="paragraph" w:styleId="45">
    <w:name w:val="toc 4"/>
    <w:basedOn w:val="a1"/>
    <w:next w:val="a1"/>
    <w:autoRedefine/>
    <w:semiHidden/>
    <w:rsid w:val="000F5E94"/>
    <w:pPr>
      <w:ind w:leftChars="300" w:left="630"/>
    </w:pPr>
  </w:style>
  <w:style w:type="paragraph" w:styleId="55">
    <w:name w:val="toc 5"/>
    <w:basedOn w:val="a1"/>
    <w:next w:val="a1"/>
    <w:autoRedefine/>
    <w:semiHidden/>
    <w:rsid w:val="000F5E94"/>
    <w:pPr>
      <w:ind w:leftChars="400" w:left="840"/>
    </w:pPr>
  </w:style>
  <w:style w:type="paragraph" w:styleId="61">
    <w:name w:val="toc 6"/>
    <w:basedOn w:val="a1"/>
    <w:next w:val="a1"/>
    <w:autoRedefine/>
    <w:semiHidden/>
    <w:rsid w:val="000F5E94"/>
    <w:pPr>
      <w:ind w:leftChars="500" w:left="1050"/>
    </w:pPr>
  </w:style>
  <w:style w:type="paragraph" w:styleId="71">
    <w:name w:val="toc 7"/>
    <w:basedOn w:val="a1"/>
    <w:next w:val="a1"/>
    <w:autoRedefine/>
    <w:semiHidden/>
    <w:rsid w:val="000F5E94"/>
    <w:pPr>
      <w:ind w:leftChars="600" w:left="1260"/>
    </w:pPr>
  </w:style>
  <w:style w:type="paragraph" w:styleId="81">
    <w:name w:val="toc 8"/>
    <w:basedOn w:val="a1"/>
    <w:next w:val="a1"/>
    <w:autoRedefine/>
    <w:semiHidden/>
    <w:rsid w:val="000F5E94"/>
    <w:pPr>
      <w:ind w:leftChars="700" w:left="1470"/>
    </w:pPr>
  </w:style>
  <w:style w:type="paragraph" w:styleId="91">
    <w:name w:val="toc 9"/>
    <w:basedOn w:val="a1"/>
    <w:next w:val="a1"/>
    <w:autoRedefine/>
    <w:semiHidden/>
    <w:rsid w:val="000F5E94"/>
    <w:pPr>
      <w:ind w:leftChars="800" w:left="1680"/>
    </w:pPr>
  </w:style>
  <w:style w:type="character" w:styleId="aff6">
    <w:name w:val="annotation reference"/>
    <w:semiHidden/>
    <w:rsid w:val="000F5E94"/>
    <w:rPr>
      <w:sz w:val="18"/>
      <w:szCs w:val="18"/>
    </w:rPr>
  </w:style>
  <w:style w:type="paragraph" w:customStyle="1" w:styleId="BalloonText1">
    <w:name w:val="Balloon Text1"/>
    <w:basedOn w:val="a1"/>
    <w:semiHidden/>
    <w:rsid w:val="000F5E94"/>
    <w:rPr>
      <w:rFonts w:ascii="Arial" w:eastAsia="ＭＳ ゴシック" w:hAnsi="Arial"/>
      <w:sz w:val="18"/>
      <w:szCs w:val="18"/>
    </w:rPr>
  </w:style>
  <w:style w:type="paragraph" w:customStyle="1" w:styleId="CommentSubject1">
    <w:name w:val="Comment Subject1"/>
    <w:basedOn w:val="a9"/>
    <w:next w:val="a9"/>
    <w:semiHidden/>
    <w:rsid w:val="000F5E94"/>
    <w:rPr>
      <w:b/>
      <w:bCs/>
    </w:rPr>
  </w:style>
  <w:style w:type="paragraph" w:customStyle="1" w:styleId="paraabs">
    <w:name w:val="paraabs"/>
    <w:basedOn w:val="a1"/>
    <w:rsid w:val="000F5E94"/>
    <w:pPr>
      <w:widowControl/>
      <w:spacing w:before="100" w:beforeAutospacing="1" w:after="255"/>
      <w:jc w:val="left"/>
    </w:pPr>
    <w:rPr>
      <w:rFonts w:ascii="Verdana" w:hAnsi="Verdana"/>
      <w:kern w:val="0"/>
      <w:sz w:val="26"/>
      <w:szCs w:val="26"/>
    </w:rPr>
  </w:style>
  <w:style w:type="paragraph" w:styleId="aff7">
    <w:name w:val="Balloon Text"/>
    <w:basedOn w:val="a1"/>
    <w:semiHidden/>
    <w:rsid w:val="00045D22"/>
    <w:rPr>
      <w:rFonts w:ascii="Arial" w:eastAsia="ＭＳ ゴシック" w:hAnsi="Arial"/>
      <w:sz w:val="18"/>
      <w:szCs w:val="18"/>
    </w:rPr>
  </w:style>
  <w:style w:type="paragraph" w:styleId="aff8">
    <w:name w:val="annotation subject"/>
    <w:basedOn w:val="a9"/>
    <w:next w:val="a9"/>
    <w:semiHidden/>
    <w:rsid w:val="000248DE"/>
    <w:rPr>
      <w:b/>
      <w:bCs/>
    </w:rPr>
  </w:style>
  <w:style w:type="character" w:styleId="aff9">
    <w:name w:val="line number"/>
    <w:basedOn w:val="a2"/>
    <w:rsid w:val="00BA7FE3"/>
  </w:style>
  <w:style w:type="paragraph" w:styleId="affa">
    <w:name w:val="List Paragraph"/>
    <w:basedOn w:val="a1"/>
    <w:uiPriority w:val="34"/>
    <w:qFormat/>
    <w:rsid w:val="007002A4"/>
    <w:pPr>
      <w:ind w:leftChars="400" w:left="840"/>
    </w:pPr>
  </w:style>
  <w:style w:type="table" w:styleId="affb">
    <w:name w:val="Table Grid"/>
    <w:basedOn w:val="a3"/>
    <w:rsid w:val="00F014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2">
    <w:name w:val="Grid Table 1 Light"/>
    <w:basedOn w:val="a3"/>
    <w:uiPriority w:val="46"/>
    <w:rsid w:val="00F0144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fc">
    <w:name w:val="Placeholder Text"/>
    <w:basedOn w:val="a2"/>
    <w:uiPriority w:val="99"/>
    <w:semiHidden/>
    <w:rsid w:val="00F30C55"/>
    <w:rPr>
      <w:color w:val="666666"/>
    </w:rPr>
  </w:style>
  <w:style w:type="character" w:customStyle="1" w:styleId="13">
    <w:name w:val="未解決のメンション1"/>
    <w:basedOn w:val="a2"/>
    <w:uiPriority w:val="99"/>
    <w:semiHidden/>
    <w:unhideWhenUsed/>
    <w:rsid w:val="00A554C0"/>
    <w:rPr>
      <w:color w:val="605E5C"/>
      <w:shd w:val="clear" w:color="auto" w:fill="E1DFDD"/>
    </w:rPr>
  </w:style>
  <w:style w:type="character" w:styleId="affd">
    <w:name w:val="FollowedHyperlink"/>
    <w:basedOn w:val="a2"/>
    <w:semiHidden/>
    <w:unhideWhenUsed/>
    <w:rsid w:val="00A554C0"/>
    <w:rPr>
      <w:color w:val="954F72" w:themeColor="followedHyperlink"/>
      <w:u w:val="single"/>
    </w:rPr>
  </w:style>
  <w:style w:type="paragraph" w:styleId="affe">
    <w:name w:val="Revision"/>
    <w:hidden/>
    <w:uiPriority w:val="99"/>
    <w:semiHidden/>
    <w:rsid w:val="00801209"/>
    <w:rPr>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7365141">
      <w:bodyDiv w:val="1"/>
      <w:marLeft w:val="0"/>
      <w:marRight w:val="0"/>
      <w:marTop w:val="0"/>
      <w:marBottom w:val="0"/>
      <w:divBdr>
        <w:top w:val="none" w:sz="0" w:space="0" w:color="auto"/>
        <w:left w:val="none" w:sz="0" w:space="0" w:color="auto"/>
        <w:bottom w:val="none" w:sz="0" w:space="0" w:color="auto"/>
        <w:right w:val="none" w:sz="0" w:space="0" w:color="auto"/>
      </w:divBdr>
      <w:divsChild>
        <w:div w:id="81998123">
          <w:marLeft w:val="0"/>
          <w:marRight w:val="0"/>
          <w:marTop w:val="0"/>
          <w:marBottom w:val="0"/>
          <w:divBdr>
            <w:top w:val="none" w:sz="0" w:space="0" w:color="auto"/>
            <w:left w:val="none" w:sz="0" w:space="0" w:color="auto"/>
            <w:bottom w:val="none" w:sz="0" w:space="0" w:color="auto"/>
            <w:right w:val="none" w:sz="0" w:space="0" w:color="auto"/>
          </w:divBdr>
          <w:divsChild>
            <w:div w:id="1269505286">
              <w:marLeft w:val="0"/>
              <w:marRight w:val="0"/>
              <w:marTop w:val="0"/>
              <w:marBottom w:val="0"/>
              <w:divBdr>
                <w:top w:val="none" w:sz="0" w:space="0" w:color="auto"/>
                <w:left w:val="none" w:sz="0" w:space="0" w:color="auto"/>
                <w:bottom w:val="none" w:sz="0" w:space="0" w:color="auto"/>
                <w:right w:val="none" w:sz="0" w:space="0" w:color="auto"/>
              </w:divBdr>
              <w:divsChild>
                <w:div w:id="237206084">
                  <w:marLeft w:val="0"/>
                  <w:marRight w:val="0"/>
                  <w:marTop w:val="0"/>
                  <w:marBottom w:val="0"/>
                  <w:divBdr>
                    <w:top w:val="none" w:sz="0" w:space="0" w:color="auto"/>
                    <w:left w:val="none" w:sz="0" w:space="0" w:color="auto"/>
                    <w:bottom w:val="none" w:sz="0" w:space="0" w:color="auto"/>
                    <w:right w:val="none" w:sz="0" w:space="0" w:color="auto"/>
                  </w:divBdr>
                </w:div>
                <w:div w:id="90244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nyaspubs.onlinelibrary.wiley.com/doi/10.1111/j.1749-6632.1999.tb09199.x" TargetMode="Externa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60.png"/><Relationship Id="rId41" Type="http://schemas.openxmlformats.org/officeDocument/2006/relationships/hyperlink" Target="https://developers.meta.com/horizon/documentation/unity/ts-mqd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hyperlink" Target="https://doi.org/10.1145/3544548.3580963" TargetMode="External"/><Relationship Id="rId40" Type="http://schemas.openxmlformats.org/officeDocument/2006/relationships/hyperlink" Target="https://doi.org/10.1017/S0140525X00080018"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s://hello.vrchat.com/" TargetMode="Externa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0.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hyperlink" Target="https://doi.org/10.3390/virtualworlds2010002"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3F9CB7-97D0-4B0F-8E97-7800A0BCE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8027</Words>
  <Characters>10355</Characters>
  <Application>Microsoft Office Word</Application>
  <DocSecurity>0</DocSecurity>
  <Lines>493</Lines>
  <Paragraphs>185</Paragraphs>
  <ScaleCrop>false</ScaleCrop>
  <HeadingPairs>
    <vt:vector size="2" baseType="variant">
      <vt:variant>
        <vt:lpstr>タイトル</vt:lpstr>
      </vt:variant>
      <vt:variant>
        <vt:i4>1</vt:i4>
      </vt:variant>
    </vt:vector>
  </HeadingPairs>
  <TitlesOfParts>
    <vt:vector size="1" baseType="lpstr">
      <vt:lpstr>原著論文</vt:lpstr>
    </vt:vector>
  </TitlesOfParts>
  <LinksUpToDate>false</LinksUpToDate>
  <CharactersWithSpaces>18197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原著論文</dc:title>
  <dc:creator/>
  <cp:lastModifiedBy/>
  <cp:revision>1</cp:revision>
  <dcterms:created xsi:type="dcterms:W3CDTF">2025-12-27T12:50:00Z</dcterms:created>
  <dcterms:modified xsi:type="dcterms:W3CDTF">2025-12-29T11:57:00Z</dcterms:modified>
</cp:coreProperties>
</file>